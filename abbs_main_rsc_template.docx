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C5A9" w14:textId="7872295C"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5D91ADF9">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" o:allowincell="f" o:allowoverlap="f" stroked="f">
                <o:lock v:ext="edit" aspectratio="t"/>
                <v:textbox style="mso-fit-shape-to-text:t" inset="0,1mm,0,1mm">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5021E528" w:rsidR="00F62C8B" w:rsidRPr="00794787" w:rsidRDefault="00F62C8B" w:rsidP="004C531E">
      <w:pPr>
        <w:pStyle w:val="RSCM02DOI"/>
      </w:pPr>
      <w:r w:rsidRPr="00794787">
        <w:t>DOI: 10.1039/x0xx00000x</w:t>
      </w:r>
    </w:p>
    <w:p w14:paraId="5AA0EBEC" w14:textId="78CAC565" w:rsidR="00A9649E" w:rsidRPr="00794787" w:rsidRDefault="002639AC" w:rsidP="004C531E">
      <w:pPr>
        <w:pStyle w:val="RSCM03Website"/>
      </w:pPr>
      <w:r>
        <w:br/>
      </w:r>
    </w:p>
    <w:p w14:paraId="6A879DEA" w14:textId="10A2F9BC" w:rsidR="004414A5" w:rsidRPr="007C6ED2" w:rsidRDefault="00F62C8B" w:rsidP="00C32EDF">
      <w:pPr>
        <w:pStyle w:val="RSCH01PaperTitle"/>
        <w:rPr>
          <w:bCs/>
        </w:rPr>
      </w:pPr>
      <w:r w:rsidRPr="004414A5">
        <w:br w:type="column"/>
      </w:r>
      <w:r w:rsidR="007C6ED2" w:rsidRPr="007C6ED2">
        <w:rPr>
          <w:bCs/>
        </w:rPr>
        <w:t>A General Scheme for Generating NMR Supersequences Combining High- and Low-Sensitivity Experiments</w:t>
      </w:r>
      <w:r w:rsidR="004414A5" w:rsidRPr="00C32EDF">
        <w:t xml:space="preserve"> </w:t>
      </w:r>
    </w:p>
    <w:p w14:paraId="7C14DBF9" w14:textId="45C75FFF" w:rsidR="00F16828" w:rsidRDefault="007C6ED2" w:rsidP="00F21465">
      <w:pPr>
        <w:pStyle w:val="RSCH02PaperAuthorsandByline"/>
      </w:pPr>
      <w:r>
        <w:rPr>
          <w:noProof/>
          <w:lang w:eastAsia="en-GB"/>
        </w:rPr>
        <w:t>Jonathan R. J. Yong</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w:t>
      </w:r>
      <w:r>
        <w:rPr>
          <w:noProof/>
          <w:lang w:eastAsia="en-GB"/>
        </w:rPr>
        <w:t>Ēriks Kupče</w:t>
      </w:r>
      <w:r w:rsidR="00196EC0" w:rsidRPr="00196EC0">
        <w:rPr>
          <w:noProof/>
          <w:vertAlign w:val="superscript"/>
          <w:lang w:eastAsia="en-GB"/>
        </w:rPr>
        <w:t>b</w:t>
      </w:r>
      <w:r w:rsidR="00196EC0" w:rsidRPr="00196EC0">
        <w:rPr>
          <w:noProof/>
          <w:lang w:eastAsia="en-GB"/>
        </w:rPr>
        <w:t xml:space="preserve"> and </w:t>
      </w:r>
      <w:r>
        <w:rPr>
          <w:noProof/>
          <w:lang w:eastAsia="en-GB"/>
        </w:rPr>
        <w:t>Tim D. W. Claridge</w:t>
      </w:r>
      <w:r w:rsidRPr="007C6ED2">
        <w:rPr>
          <w:noProof/>
          <w:vertAlign w:val="superscript"/>
          <w:lang w:eastAsia="en-GB"/>
        </w:rPr>
        <w:t>*,</w:t>
      </w:r>
      <w:r>
        <w:rPr>
          <w:noProof/>
          <w:vertAlign w:val="superscript"/>
          <w:lang w:eastAsia="en-GB"/>
        </w:rPr>
        <w:t>a</w:t>
      </w:r>
      <w:r w:rsidR="0025490A">
        <w:t xml:space="preserve"> </w:t>
      </w:r>
    </w:p>
    <w:p w14:paraId="785C4CD2" w14:textId="0CBA91E8" w:rsidR="00F16828" w:rsidRDefault="00DD15C8" w:rsidP="00F16828">
      <w:pPr>
        <w:pStyle w:val="RSCB02ArticleText"/>
      </w:pPr>
      <w:r>
        <w:rPr>
          <w:noProof/>
        </w:rPr>
        <w:drawing>
          <wp:anchor distT="0" distB="0" distL="114300" distR="114300" simplePos="0" relativeHeight="251668480" behindDoc="0" locked="0" layoutInCell="1" allowOverlap="1" wp14:anchorId="2BD067D6" wp14:editId="270B20A1">
            <wp:simplePos x="0" y="0"/>
            <wp:positionH relativeFrom="column">
              <wp:posOffset>165100</wp:posOffset>
            </wp:positionH>
            <wp:positionV relativeFrom="paragraph">
              <wp:posOffset>10160</wp:posOffset>
            </wp:positionV>
            <wp:extent cx="1737360" cy="1050290"/>
            <wp:effectExtent l="0" t="0" r="254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7360" cy="1050290"/>
                    </a:xfrm>
                    <a:prstGeom prst="rect">
                      <a:avLst/>
                    </a:prstGeom>
                  </pic:spPr>
                </pic:pic>
              </a:graphicData>
            </a:graphic>
            <wp14:sizeRelH relativeFrom="page">
              <wp14:pctWidth>0</wp14:pctWidth>
            </wp14:sizeRelH>
            <wp14:sizeRelV relativeFrom="page">
              <wp14:pctHeight>0</wp14:pctHeight>
            </wp14:sizeRelV>
          </wp:anchor>
        </w:drawing>
      </w:r>
    </w:p>
    <w:p w14:paraId="6FC20A66" w14:textId="71EDD158" w:rsidR="00F16828" w:rsidRPr="0025490A" w:rsidRDefault="00F16828" w:rsidP="00F16828">
      <w:pPr>
        <w:pStyle w:val="RSCB02ArticleText"/>
        <w:sectPr w:rsidR="00F16828" w:rsidRPr="0025490A" w:rsidSect="00514CBA">
          <w:headerReference w:type="even" r:id="rId9"/>
          <w:headerReference w:type="default" r:id="rId10"/>
          <w:footerReference w:type="even" r:id="rId11"/>
          <w:footerReference w:type="default" r:id="rId12"/>
          <w:headerReference w:type="first" r:id="rId13"/>
          <w:footerReference w:type="first" r:id="rId14"/>
          <w:pgSz w:w="11907" w:h="16840" w:code="9"/>
          <w:pgMar w:top="1009" w:right="851" w:bottom="1758" w:left="851" w:header="851" w:footer="1049" w:gutter="0"/>
          <w:cols w:num="2" w:space="227" w:equalWidth="0">
            <w:col w:w="1985" w:space="227"/>
            <w:col w:w="7993"/>
          </w:cols>
          <w:titlePg/>
          <w:docGrid w:linePitch="360"/>
        </w:sectPr>
      </w:pPr>
      <w:r w:rsidRPr="00F16828">
        <w:t>The concept of NMR supersequences is generalised</w:t>
      </w:r>
      <w:r>
        <w:t>,</w:t>
      </w:r>
      <w:r w:rsidRPr="00F16828">
        <w:t xml:space="preserve"> allow</w:t>
      </w:r>
      <w:r>
        <w:t>ing</w:t>
      </w:r>
      <w:r w:rsidRPr="00F16828">
        <w:t xml:space="preserve"> 2D experiments with vastly different sensitivities </w:t>
      </w:r>
      <w:r>
        <w:t>to be combined</w:t>
      </w:r>
      <w:r w:rsidRPr="00F16828">
        <w:t>.</w:t>
      </w:r>
    </w:p>
    <w:p w14:paraId="0215D695" w14:textId="376B7E9F" w:rsidR="00180ABE" w:rsidRPr="0025490A" w:rsidRDefault="007C6ED2" w:rsidP="0025490A">
      <w:pPr>
        <w:pStyle w:val="RSCB01COMAbstract"/>
        <w:rPr>
          <w:rStyle w:val="06CHeading"/>
          <w:rFonts w:asciiTheme="minorHAnsi" w:hAnsiTheme="minorHAnsi" w:cstheme="minorBidi"/>
          <w:b/>
          <w:smallCaps w:val="0"/>
          <w:w w:val="100"/>
          <w:szCs w:val="22"/>
        </w:rPr>
      </w:pPr>
      <w:r w:rsidRPr="007C6ED2">
        <w:t xml:space="preserve">NOAH supersequences are a way of collecting multiple 2D NMR experiments in a single measurement. So far, this approach has been limited to experiments with comparable sensitivity. Here, we propose a scheme which overcomes this limitation, combining experiments with very different sensitivities such as 1,1-ADEQUATE, </w:t>
      </w:r>
      <w:r w:rsidRPr="007C6ED2">
        <w:rPr>
          <w:vertAlign w:val="superscript"/>
        </w:rPr>
        <w:t>15</w:t>
      </w:r>
      <w:r w:rsidRPr="007C6ED2">
        <w:t xml:space="preserve">N HMBC, and </w:t>
      </w:r>
      <w:r w:rsidRPr="007C6ED2">
        <w:rPr>
          <w:vertAlign w:val="superscript"/>
        </w:rPr>
        <w:t>13</w:t>
      </w:r>
      <w:r w:rsidRPr="007C6ED2">
        <w:t>C HSQC.</w:t>
      </w:r>
    </w:p>
    <w:p w14:paraId="732ACA03" w14:textId="77777777" w:rsidR="007C6ED2" w:rsidRPr="007C6ED2" w:rsidRDefault="007C6ED2" w:rsidP="007C6ED2">
      <w:pPr>
        <w:pStyle w:val="RSCB02ArticleText"/>
      </w:pPr>
      <w:r w:rsidRPr="007C6ED2">
        <w:t>Nuclear magnetic resonance (NMR) spectroscopy plays a key role in the structural elucidation of natural products; in particular, two-dimensional (2D) NMR experiments provide vast amounts of information on through-bond and through-space molecular connectivity.</w:t>
      </w:r>
      <w:r w:rsidRPr="007C6ED2">
        <w:rPr>
          <w:vertAlign w:val="superscript"/>
        </w:rPr>
        <w:t>1,2</w:t>
      </w:r>
      <w:r w:rsidRPr="007C6ED2">
        <w:t xml:space="preserve"> However, these experiments are often time-consuming as they require the incrementation of indirect-dimension evolution periods in order to construct the requisite 2D data matrices. One particularly flexible method for accelerating 2D data acquisition is the NOAH (NMR by Ordered Acquisition using </w:t>
      </w:r>
      <w:r w:rsidRPr="007C6ED2">
        <w:rPr>
          <w:vertAlign w:val="superscript"/>
        </w:rPr>
        <w:t>1</w:t>
      </w:r>
      <w:r w:rsidRPr="007C6ED2">
        <w:t>H detection) technique,</w:t>
      </w:r>
      <w:r w:rsidRPr="007C6ED2">
        <w:rPr>
          <w:vertAlign w:val="superscript"/>
        </w:rPr>
        <w:t>3,4</w:t>
      </w:r>
      <w:r w:rsidRPr="007C6ED2">
        <w:t xml:space="preserve"> in which multiple 2D experiments (‘modules’) are combined into a single experiment using only a single recovery delay. These nested ‘supersequences’, which rely on the tailored excitation of magnetisation from different </w:t>
      </w:r>
      <w:proofErr w:type="spellStart"/>
      <w:r w:rsidRPr="007C6ED2">
        <w:t>isotopologues</w:t>
      </w:r>
      <w:proofErr w:type="spellEnd"/>
      <w:r w:rsidRPr="007C6ED2">
        <w:t>, provide an array of 2D spectra (up to 10 so far) in greatly reduced experiment times.</w:t>
      </w:r>
    </w:p>
    <w:p w14:paraId="493580A5" w14:textId="39121A16" w:rsidR="007C6ED2" w:rsidRPr="007C6ED2" w:rsidRDefault="007C6ED2" w:rsidP="007C6ED2">
      <w:pPr>
        <w:pStyle w:val="RSCB02ArticleText"/>
      </w:pPr>
      <w:r w:rsidRPr="007C6ED2">
        <w:t>Virtually all common 2D experiments, such as HSQC, HMQC, COSY, TOCSY, and NOESY, have been exploited in NOAH supersequences, allowing for the (manual or computer-assisted) structural elucidation of a wide range of molecules.</w:t>
      </w:r>
      <w:r w:rsidRPr="007C6ED2">
        <w:rPr>
          <w:vertAlign w:val="superscript"/>
        </w:rPr>
        <w:t>5–</w:t>
      </w:r>
      <w:del w:id="0" w:author="Jonathan Yong" w:date="2023-04-09T17:36:00Z">
        <w:r w:rsidRPr="007C6ED2" w:rsidDel="00251D88">
          <w:rPr>
            <w:vertAlign w:val="superscript"/>
          </w:rPr>
          <w:delText>7</w:delText>
        </w:r>
        <w:r w:rsidRPr="007C6ED2" w:rsidDel="00251D88">
          <w:delText xml:space="preserve"> </w:delText>
        </w:r>
      </w:del>
      <w:ins w:id="1" w:author="Jonathan Yong" w:date="2023-04-09T17:36:00Z">
        <w:r w:rsidR="00251D88">
          <w:rPr>
            <w:vertAlign w:val="superscript"/>
          </w:rPr>
          <w:t>8</w:t>
        </w:r>
        <w:r w:rsidR="00251D88" w:rsidRPr="007C6ED2">
          <w:t xml:space="preserve"> </w:t>
        </w:r>
      </w:ins>
      <w:r w:rsidRPr="007C6ED2">
        <w:t xml:space="preserve">However, such experiments tend to fall short in proton-sparse </w:t>
      </w:r>
      <w:del w:id="2" w:author="Jonathan Yong" w:date="2023-04-09T17:36:00Z">
        <w:r w:rsidRPr="007C6ED2" w:rsidDel="00251D88">
          <w:delText>molecules</w:delText>
        </w:r>
        <w:r w:rsidRPr="007C6ED2" w:rsidDel="00251D88">
          <w:rPr>
            <w:vertAlign w:val="superscript"/>
          </w:rPr>
          <w:delText>8</w:delText>
        </w:r>
      </w:del>
      <w:ins w:id="3" w:author="Jonathan Yong" w:date="2023-04-09T17:36:00Z">
        <w:r w:rsidR="00251D88" w:rsidRPr="007C6ED2">
          <w:t>molecules</w:t>
        </w:r>
        <w:r w:rsidR="00251D88">
          <w:rPr>
            <w:vertAlign w:val="superscript"/>
          </w:rPr>
          <w:t>9</w:t>
        </w:r>
      </w:ins>
      <w:r w:rsidRPr="007C6ED2">
        <w:rPr>
          <w:vertAlign w:val="superscript"/>
        </w:rPr>
        <w:t>–</w:t>
      </w:r>
      <w:del w:id="4" w:author="Jonathan Yong" w:date="2023-04-09T17:36:00Z">
        <w:r w:rsidRPr="007C6ED2" w:rsidDel="00251D88">
          <w:rPr>
            <w:vertAlign w:val="superscript"/>
          </w:rPr>
          <w:delText>10</w:delText>
        </w:r>
        <w:r w:rsidDel="00251D88">
          <w:delText xml:space="preserve"> </w:delText>
        </w:r>
      </w:del>
      <w:ins w:id="5" w:author="Jonathan Yong" w:date="2023-04-09T17:36:00Z">
        <w:r w:rsidR="00251D88">
          <w:rPr>
            <w:vertAlign w:val="superscript"/>
          </w:rPr>
          <w:t>11</w:t>
        </w:r>
        <w:r w:rsidR="00251D88">
          <w:t xml:space="preserve"> </w:t>
        </w:r>
      </w:ins>
      <w:r w:rsidRPr="007C6ED2">
        <w:t xml:space="preserve">as they do not yield sufficient correlations. In such cases, additional information may be obtained through the </w:t>
      </w:r>
      <w:del w:id="6" w:author="Jonathan Yong" w:date="2023-04-09T17:36:00Z">
        <w:r w:rsidRPr="007C6ED2" w:rsidDel="00251D88">
          <w:delText>HMBC</w:delText>
        </w:r>
        <w:r w:rsidRPr="007C6ED2" w:rsidDel="00251D88">
          <w:rPr>
            <w:vertAlign w:val="superscript"/>
          </w:rPr>
          <w:delText>11</w:delText>
        </w:r>
      </w:del>
      <w:ins w:id="7" w:author="Jonathan Yong" w:date="2023-04-09T17:36:00Z">
        <w:r w:rsidR="00251D88" w:rsidRPr="007C6ED2">
          <w:t>HMBC</w:t>
        </w:r>
        <w:r w:rsidR="00251D88" w:rsidRPr="007C6ED2">
          <w:rPr>
            <w:vertAlign w:val="superscript"/>
          </w:rPr>
          <w:t>1</w:t>
        </w:r>
        <w:r w:rsidR="00251D88">
          <w:rPr>
            <w:vertAlign w:val="superscript"/>
          </w:rPr>
          <w:t>2</w:t>
        </w:r>
      </w:ins>
      <w:r w:rsidRPr="007C6ED2">
        <w:rPr>
          <w:vertAlign w:val="superscript"/>
        </w:rPr>
        <w:t>–</w:t>
      </w:r>
      <w:del w:id="8" w:author="Jonathan Yong" w:date="2023-04-09T17:36:00Z">
        <w:r w:rsidRPr="007C6ED2" w:rsidDel="00251D88">
          <w:rPr>
            <w:vertAlign w:val="superscript"/>
          </w:rPr>
          <w:delText>13</w:delText>
        </w:r>
        <w:r w:rsidRPr="007C6ED2" w:rsidDel="00251D88">
          <w:delText xml:space="preserve"> </w:delText>
        </w:r>
      </w:del>
      <w:ins w:id="9" w:author="Jonathan Yong" w:date="2023-04-09T17:36:00Z">
        <w:r w:rsidR="00251D88" w:rsidRPr="007C6ED2">
          <w:rPr>
            <w:vertAlign w:val="superscript"/>
          </w:rPr>
          <w:t>1</w:t>
        </w:r>
        <w:r w:rsidR="00251D88">
          <w:rPr>
            <w:vertAlign w:val="superscript"/>
          </w:rPr>
          <w:t>4</w:t>
        </w:r>
        <w:r w:rsidR="00251D88" w:rsidRPr="007C6ED2">
          <w:t xml:space="preserve"> </w:t>
        </w:r>
      </w:ins>
      <w:r w:rsidRPr="007C6ED2">
        <w:t xml:space="preserve">and </w:t>
      </w:r>
      <w:del w:id="10" w:author="Jonathan Yong" w:date="2023-04-09T17:36:00Z">
        <w:r w:rsidRPr="007C6ED2" w:rsidDel="00251D88">
          <w:delText>HSQMBC</w:delText>
        </w:r>
        <w:r w:rsidRPr="007C6ED2" w:rsidDel="00251D88">
          <w:rPr>
            <w:vertAlign w:val="superscript"/>
          </w:rPr>
          <w:delText>14</w:delText>
        </w:r>
      </w:del>
      <w:ins w:id="11" w:author="Jonathan Yong" w:date="2023-04-09T17:36:00Z">
        <w:r w:rsidR="00251D88" w:rsidRPr="007C6ED2">
          <w:t>HSQMBC</w:t>
        </w:r>
        <w:r w:rsidR="00251D88" w:rsidRPr="007C6ED2">
          <w:rPr>
            <w:vertAlign w:val="superscript"/>
          </w:rPr>
          <w:t>1</w:t>
        </w:r>
        <w:r w:rsidR="00251D88">
          <w:rPr>
            <w:vertAlign w:val="superscript"/>
          </w:rPr>
          <w:t>5</w:t>
        </w:r>
      </w:ins>
      <w:del w:id="12" w:author="Jonathan Yong" w:date="2023-04-09T17:37:00Z">
        <w:r w:rsidRPr="007C6ED2" w:rsidDel="00251D88">
          <w:rPr>
            <w:vertAlign w:val="superscript"/>
          </w:rPr>
          <w:delText>–</w:delText>
        </w:r>
      </w:del>
      <w:ins w:id="13" w:author="Jonathan Yong" w:date="2023-04-09T17:37:00Z">
        <w:r w:rsidR="00251D88">
          <w:rPr>
            <w:vertAlign w:val="superscript"/>
          </w:rPr>
          <w:t>,</w:t>
        </w:r>
      </w:ins>
      <w:r w:rsidRPr="007C6ED2">
        <w:rPr>
          <w:vertAlign w:val="superscript"/>
        </w:rPr>
        <w:t>16</w:t>
      </w:r>
      <w:r w:rsidRPr="007C6ED2">
        <w:t xml:space="preserve"> experiments which detect long-</w:t>
      </w:r>
      <w:r w:rsidRPr="007C6ED2">
        <w:t>range X–</w:t>
      </w:r>
      <w:r w:rsidRPr="007C6ED2">
        <w:rPr>
          <w:vertAlign w:val="superscript"/>
        </w:rPr>
        <w:t>1</w:t>
      </w:r>
      <w:r w:rsidRPr="007C6ED2">
        <w:t>H couplings (</w:t>
      </w:r>
      <w:proofErr w:type="spellStart"/>
      <w:r w:rsidRPr="007C6ED2">
        <w:rPr>
          <w:i/>
          <w:iCs/>
          <w:vertAlign w:val="superscript"/>
        </w:rPr>
        <w:t>n</w:t>
      </w:r>
      <w:r w:rsidRPr="007C6ED2">
        <w:rPr>
          <w:i/>
          <w:iCs/>
        </w:rPr>
        <w:t>J</w:t>
      </w:r>
      <w:r w:rsidRPr="007C6ED2">
        <w:rPr>
          <w:vertAlign w:val="subscript"/>
        </w:rPr>
        <w:t>XH</w:t>
      </w:r>
      <w:proofErr w:type="spellEnd"/>
      <w:r w:rsidRPr="007C6ED2">
        <w:t xml:space="preserve">, X = </w:t>
      </w:r>
      <w:r w:rsidRPr="007C6ED2">
        <w:rPr>
          <w:vertAlign w:val="superscript"/>
        </w:rPr>
        <w:t>13</w:t>
      </w:r>
      <w:r w:rsidRPr="007C6ED2">
        <w:t xml:space="preserve">C or </w:t>
      </w:r>
      <w:r w:rsidRPr="007C6ED2">
        <w:rPr>
          <w:vertAlign w:val="superscript"/>
        </w:rPr>
        <w:t>15</w:t>
      </w:r>
      <w:r w:rsidRPr="007C6ED2">
        <w:t xml:space="preserve">N). Although these tend to yield vastly more correlations, there may remain ambiguity in interpreting the resulting data as these techniques do not reveal the exact number of bonds over which a coupling is mediated. In contrast, one-bond </w:t>
      </w:r>
      <w:r w:rsidRPr="007C6ED2">
        <w:rPr>
          <w:vertAlign w:val="superscript"/>
        </w:rPr>
        <w:t>13</w:t>
      </w:r>
      <w:r w:rsidRPr="007C6ED2">
        <w:t>C–</w:t>
      </w:r>
      <w:r w:rsidRPr="007C6ED2">
        <w:rPr>
          <w:vertAlign w:val="superscript"/>
        </w:rPr>
        <w:t>13</w:t>
      </w:r>
      <w:r w:rsidRPr="007C6ED2">
        <w:t>C correlations (</w:t>
      </w:r>
      <w:r w:rsidRPr="007C6ED2">
        <w:rPr>
          <w:vertAlign w:val="superscript"/>
        </w:rPr>
        <w:t>1</w:t>
      </w:r>
      <w:r w:rsidRPr="007C6ED2">
        <w:rPr>
          <w:i/>
          <w:iCs/>
        </w:rPr>
        <w:t>J</w:t>
      </w:r>
      <w:r w:rsidRPr="007C6ED2">
        <w:rPr>
          <w:vertAlign w:val="subscript"/>
        </w:rPr>
        <w:t>CC</w:t>
      </w:r>
      <w:r w:rsidRPr="007C6ED2">
        <w:t>), obtained through the INADEQUATE</w:t>
      </w:r>
      <w:r w:rsidRPr="007C6ED2">
        <w:rPr>
          <w:vertAlign w:val="superscript"/>
        </w:rPr>
        <w:t>17</w:t>
      </w:r>
      <w:r w:rsidRPr="007C6ED2">
        <w:t>—or more practically, ADEQUATE</w:t>
      </w:r>
      <w:r w:rsidRPr="007C6ED2">
        <w:rPr>
          <w:vertAlign w:val="superscript"/>
        </w:rPr>
        <w:t>18,19</w:t>
      </w:r>
      <w:r w:rsidRPr="007C6ED2">
        <w:t>—experiments, allow chemists to directly trace out carbon backbones with much greater certainty. The main limitation of such experiments is their low sensitivity, as they rely on pairs of heteronuclei with low natural abundances; nonetheless, with the introduction of cryogenically cooled probes and concomitant advances in achievable signal-to-noise ratios (SNRs), such experiments can nowadays be feasibly run even on relatively dilute samples.</w:t>
      </w:r>
    </w:p>
    <w:p w14:paraId="24950B17" w14:textId="10BEA551" w:rsidR="007C6ED2" w:rsidRPr="007C6ED2" w:rsidRDefault="007C6ED2" w:rsidP="007C6ED2">
      <w:pPr>
        <w:pStyle w:val="RSCB02ArticleText"/>
      </w:pPr>
      <w:r w:rsidRPr="007C6ED2">
        <w:t xml:space="preserve">To date, insensitive experiments such as </w:t>
      </w:r>
      <w:r w:rsidRPr="007C6ED2">
        <w:rPr>
          <w:vertAlign w:val="superscript"/>
        </w:rPr>
        <w:t>15</w:t>
      </w:r>
      <w:r w:rsidRPr="007C6ED2">
        <w:t>N HMBC and ADEQUATE have not been the main focus of NOAH supersequences.</w:t>
      </w:r>
      <w:r w:rsidRPr="007C6ED2">
        <w:rPr>
          <w:vertAlign w:val="superscript"/>
        </w:rPr>
        <w:t>20</w:t>
      </w:r>
      <w:r w:rsidRPr="007C6ED2">
        <w:t xml:space="preserve"> This is because in a traditional ‘linear’ supersequence, each constituent module is recorded with the same number of transients. For dilute samples, the total experiment duration is therefore dictated by the module with the lowest sensitivity, and higher-sensitivity modules (e.g. HSQC or COSY) would be recorded with more transients than </w:t>
      </w:r>
      <w:r w:rsidR="00DD15C8">
        <w:t xml:space="preserve">strictly </w:t>
      </w:r>
      <w:r w:rsidRPr="007C6ED2">
        <w:t xml:space="preserve">necessary. Although the more sensitive modules would still be obtained ‘for free’, the </w:t>
      </w:r>
      <w:r w:rsidRPr="007C6ED2">
        <w:rPr>
          <w:i/>
          <w:iCs/>
        </w:rPr>
        <w:t xml:space="preserve">effective </w:t>
      </w:r>
      <w:r w:rsidRPr="007C6ED2">
        <w:t xml:space="preserve">time savings thus realised </w:t>
      </w:r>
      <w:r w:rsidR="00112D4D">
        <w:t>are</w:t>
      </w:r>
      <w:r w:rsidRPr="007C6ED2">
        <w:t xml:space="preserve"> smaller than for a supersequence constructed from modules with balanced sensitivities.</w:t>
      </w:r>
    </w:p>
    <w:p w14:paraId="1AD5B86B" w14:textId="6CDC500B" w:rsidR="00180ABE" w:rsidRDefault="007C6ED2" w:rsidP="007C6ED2">
      <w:pPr>
        <w:pStyle w:val="RSCB02ArticleText"/>
      </w:pPr>
      <w:r w:rsidRPr="007C6ED2">
        <w:t xml:space="preserve">For this reason, the low-sensitivity ADEQUATE and </w:t>
      </w:r>
      <w:r w:rsidRPr="007C6ED2">
        <w:rPr>
          <w:vertAlign w:val="superscript"/>
        </w:rPr>
        <w:t>15</w:t>
      </w:r>
      <w:r w:rsidRPr="007C6ED2">
        <w:t>N HMBC modules (respectively abbreviated as ‘A’ and ‘B</w:t>
      </w:r>
      <w:r w:rsidRPr="007C6ED2">
        <w:rPr>
          <w:vertAlign w:val="subscript"/>
        </w:rPr>
        <w:t>N</w:t>
      </w:r>
      <w:r w:rsidRPr="007C6ED2">
        <w:t>’) form a ‘natural’ pairing in the NOAH-2 AB</w:t>
      </w:r>
      <w:r w:rsidRPr="007C6ED2">
        <w:rPr>
          <w:vertAlign w:val="subscript"/>
        </w:rPr>
        <w:t>N</w:t>
      </w:r>
      <w:r w:rsidRPr="007C6ED2">
        <w:t xml:space="preserve"> supersequence introduced here (Figure 1b). However, in this work, we also go beyond the traditional ‘linear’ or ‘horizontal’ model of a supersequence in adding more modules through ‘vertical’ interleaving, in a similar fashion to the parallel supersequences recently described.</w:t>
      </w:r>
      <w:r w:rsidRPr="007C6ED2">
        <w:rPr>
          <w:vertAlign w:val="superscript"/>
        </w:rPr>
        <w:t>7</w:t>
      </w:r>
      <w:r w:rsidRPr="007C6ED2">
        <w:t xml:space="preserve"> We show that, following an initial ADEQUATE module, up to four modules (</w:t>
      </w:r>
      <w:r w:rsidRPr="007C6ED2">
        <w:rPr>
          <w:vertAlign w:val="superscript"/>
        </w:rPr>
        <w:t>15</w:t>
      </w:r>
      <w:r w:rsidRPr="007C6ED2">
        <w:t xml:space="preserve">N HMBC, </w:t>
      </w:r>
      <w:r w:rsidRPr="007C6ED2">
        <w:rPr>
          <w:vertAlign w:val="superscript"/>
        </w:rPr>
        <w:t>13</w:t>
      </w:r>
      <w:r w:rsidRPr="007C6ED2">
        <w:t xml:space="preserve">C HMBC, </w:t>
      </w:r>
      <w:r w:rsidRPr="007C6ED2">
        <w:rPr>
          <w:vertAlign w:val="superscript"/>
        </w:rPr>
        <w:t>15</w:t>
      </w:r>
      <w:r w:rsidRPr="007C6ED2">
        <w:t xml:space="preserve">N sensitivity-enhanced HSQC (seHSQC), and </w:t>
      </w:r>
      <w:r w:rsidRPr="007C6ED2">
        <w:rPr>
          <w:vertAlign w:val="superscript"/>
        </w:rPr>
        <w:t>13</w:t>
      </w:r>
      <w:r w:rsidRPr="007C6ED2">
        <w:t xml:space="preserve">C HSQC) may be interleaved in this ‘vertical’ fashion (Figures 1d and 1e), yielding five modules with balanced </w:t>
      </w:r>
      <w:r w:rsidR="00A47578">
        <w:rPr>
          <w:noProof/>
        </w:rPr>
        <w:lastRenderedPageBreak/>
        <w:drawing>
          <wp:anchor distT="0" distB="0" distL="114300" distR="114300" simplePos="0" relativeHeight="251664384" behindDoc="0" locked="0" layoutInCell="1" allowOverlap="1" wp14:anchorId="4FDD8AC9" wp14:editId="461D28FF">
            <wp:simplePos x="0" y="0"/>
            <wp:positionH relativeFrom="column">
              <wp:posOffset>3382032</wp:posOffset>
            </wp:positionH>
            <wp:positionV relativeFrom="paragraph">
              <wp:posOffset>41275</wp:posOffset>
            </wp:positionV>
            <wp:extent cx="2988000" cy="144856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000" cy="1448566"/>
                    </a:xfrm>
                    <a:prstGeom prst="rect">
                      <a:avLst/>
                    </a:prstGeom>
                  </pic:spPr>
                </pic:pic>
              </a:graphicData>
            </a:graphic>
            <wp14:sizeRelH relativeFrom="page">
              <wp14:pctWidth>0</wp14:pctWidth>
            </wp14:sizeRelH>
            <wp14:sizeRelV relativeFrom="page">
              <wp14:pctHeight>0</wp14:pctHeight>
            </wp14:sizeRelV>
          </wp:anchor>
        </w:drawing>
      </w:r>
      <w:r w:rsidRPr="007C6ED2">
        <w:t>intensities and high-quality data. By tailoring the number of times each module is acquired, this technique provides a powerful and flexible way to balance modules with different sensitivities, and fully generalises our previous work on parallel supersequences, which only ‘vertically’ interleaved two modules at a time.</w:t>
      </w:r>
    </w:p>
    <w:p w14:paraId="17A66E22" w14:textId="0818CB1A" w:rsidR="007C6ED2" w:rsidRDefault="00A47578" w:rsidP="007C6ED2">
      <w:pPr>
        <w:pStyle w:val="RSCB02ArticleText"/>
      </w:pPr>
      <w:r>
        <w:rPr>
          <w:noProof/>
          <w:color w:val="FF0000"/>
        </w:rPr>
        <w:drawing>
          <wp:anchor distT="0" distB="0" distL="114300" distR="114300" simplePos="0" relativeHeight="251663360" behindDoc="0" locked="0" layoutInCell="1" allowOverlap="1" wp14:anchorId="1D0BF15F" wp14:editId="040BDDA4">
            <wp:simplePos x="0" y="0"/>
            <wp:positionH relativeFrom="column">
              <wp:posOffset>-1270</wp:posOffset>
            </wp:positionH>
            <wp:positionV relativeFrom="paragraph">
              <wp:posOffset>1310640</wp:posOffset>
            </wp:positionV>
            <wp:extent cx="3167380" cy="199517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1995170"/>
                    </a:xfrm>
                    <a:prstGeom prst="rect">
                      <a:avLst/>
                    </a:prstGeom>
                  </pic:spPr>
                </pic:pic>
              </a:graphicData>
            </a:graphic>
            <wp14:sizeRelH relativeFrom="page">
              <wp14:pctWidth>0</wp14:pctWidth>
            </wp14:sizeRelH>
            <wp14:sizeRelV relativeFrom="page">
              <wp14:pctHeight>0</wp14:pctHeight>
            </wp14:sizeRelV>
          </wp:anchor>
        </w:drawing>
      </w:r>
      <w:r w:rsidR="007C6ED2">
        <w:t xml:space="preserve">When designing NMR supersequences, it is generally a good rule of thumb to place the module with the lowest sensitivity first: this is because any incomplete preservation of magnetisation by earlier modules will lead to decreased sensitivity in later modules. The 1,1-ADEQUATE module, which relies on neighbouring pairs of </w:t>
      </w:r>
      <w:r w:rsidR="007C6ED2" w:rsidRPr="007C6ED2">
        <w:rPr>
          <w:vertAlign w:val="superscript"/>
        </w:rPr>
        <w:t>13</w:t>
      </w:r>
      <w:r w:rsidR="007C6ED2">
        <w:t>C nuclei—occurring only in roughly 1 out of 8130 molecules—is therefore placed at the beginning of all the supersequences described here.</w:t>
      </w:r>
    </w:p>
    <w:p w14:paraId="7C457EAC" w14:textId="3FEC21FC" w:rsidR="007C6ED2" w:rsidRDefault="00C83180" w:rsidP="00C61DED">
      <w:pPr>
        <w:pStyle w:val="Caption"/>
      </w:pPr>
      <w:r w:rsidRPr="00C83180">
        <w:rPr>
          <w:i/>
          <w:iCs/>
        </w:rPr>
        <w:t xml:space="preserve">Figure 1: </w:t>
      </w:r>
      <w:r w:rsidRPr="00C83180">
        <w:t xml:space="preserve">Pulse sequences described in this work. </w:t>
      </w:r>
      <w:r w:rsidRPr="00C83180">
        <w:rPr>
          <w:b/>
        </w:rPr>
        <w:t xml:space="preserve">(a) </w:t>
      </w:r>
      <w:r w:rsidRPr="00C83180">
        <w:t xml:space="preserve">ZIP-1,1-ADEQUATE module. Filled and empty bars refer to 90° and 180° pulses respectively; the grey filled bar is a 120° pulse for </w:t>
      </w:r>
      <w:r w:rsidRPr="00C83180">
        <w:rPr>
          <w:vertAlign w:val="superscript"/>
        </w:rPr>
        <w:t>13</w:t>
      </w:r>
      <w:r w:rsidRPr="00C83180">
        <w:t>C double-quantum to single-quantum coherence transfer.</w:t>
      </w:r>
      <w:r w:rsidRPr="00C83180">
        <w:rPr>
          <w:vertAlign w:val="superscript"/>
        </w:rPr>
        <w:t>21</w:t>
      </w:r>
      <w:r w:rsidRPr="00C83180">
        <w:t xml:space="preserve"> Pulse and receiver phases are:</w:t>
      </w:r>
      <w:r>
        <w:t xml:space="preserve"> </w:t>
      </w:r>
      <w:r w:rsidRPr="00C83180">
        <w:rPr>
          <w:i/>
          <w:iCs/>
        </w:rPr>
        <w:t>ɸ</w:t>
      </w:r>
      <w:r w:rsidRPr="00C83180">
        <w:rPr>
          <w:vertAlign w:val="subscript"/>
        </w:rPr>
        <w:t>1</w:t>
      </w:r>
      <w:r w:rsidRPr="00C83180">
        <w:t xml:space="preserve"> = </w:t>
      </w:r>
      <w:r w:rsidRPr="00C83180">
        <w:rPr>
          <w:i/>
          <w:iCs/>
        </w:rPr>
        <w:t>x</w:t>
      </w:r>
      <w:r>
        <w:t>, −</w:t>
      </w:r>
      <w:r w:rsidRPr="00C83180">
        <w:rPr>
          <w:i/>
          <w:iCs/>
        </w:rPr>
        <w:t>x</w:t>
      </w:r>
      <w:r>
        <w:t xml:space="preserve">; </w:t>
      </w:r>
      <w:r w:rsidRPr="00C83180">
        <w:rPr>
          <w:i/>
          <w:iCs/>
        </w:rPr>
        <w:t>ɸ</w:t>
      </w:r>
      <w:r>
        <w:rPr>
          <w:vertAlign w:val="subscript"/>
        </w:rPr>
        <w:t>2</w:t>
      </w:r>
      <w:r w:rsidRPr="00C83180">
        <w:t xml:space="preserve"> = </w:t>
      </w:r>
      <w:r>
        <w:t>2(</w:t>
      </w:r>
      <w:r w:rsidRPr="00C83180">
        <w:rPr>
          <w:i/>
          <w:iCs/>
        </w:rPr>
        <w:t>x</w:t>
      </w:r>
      <w:r w:rsidRPr="00C83180">
        <w:t>)</w:t>
      </w:r>
      <w:r>
        <w:t>, 2(−</w:t>
      </w:r>
      <w:r w:rsidRPr="00C83180">
        <w:rPr>
          <w:i/>
          <w:iCs/>
        </w:rPr>
        <w:t>x</w:t>
      </w:r>
      <w:r>
        <w:t>);</w:t>
      </w:r>
      <w:r w:rsidRPr="00C83180">
        <w:t xml:space="preserve"> </w:t>
      </w:r>
      <w:r w:rsidRPr="00C83180">
        <w:rPr>
          <w:i/>
          <w:iCs/>
        </w:rPr>
        <w:t>ɸ</w:t>
      </w:r>
      <w:r>
        <w:rPr>
          <w:vertAlign w:val="subscript"/>
        </w:rPr>
        <w:t>3</w:t>
      </w:r>
      <w:r w:rsidRPr="00C83180">
        <w:t xml:space="preserve"> = </w:t>
      </w:r>
      <w:r>
        <w:t>2(</w:t>
      </w:r>
      <w:r>
        <w:rPr>
          <w:i/>
          <w:iCs/>
        </w:rPr>
        <w:t>y</w:t>
      </w:r>
      <w:r w:rsidRPr="00C83180">
        <w:t>)</w:t>
      </w:r>
      <w:r>
        <w:t>, 2(−</w:t>
      </w:r>
      <w:r>
        <w:rPr>
          <w:i/>
          <w:iCs/>
        </w:rPr>
        <w:t>y</w:t>
      </w:r>
      <w:r>
        <w:t xml:space="preserve">); </w:t>
      </w:r>
      <w:r w:rsidRPr="00C83180">
        <w:rPr>
          <w:i/>
          <w:iCs/>
        </w:rPr>
        <w:t>ɸ</w:t>
      </w:r>
      <w:r>
        <w:rPr>
          <w:vertAlign w:val="subscript"/>
        </w:rPr>
        <w:t>4</w:t>
      </w:r>
      <w:r w:rsidRPr="00C83180">
        <w:t xml:space="preserve"> = </w:t>
      </w:r>
      <w:r>
        <w:t>4(</w:t>
      </w:r>
      <w:r w:rsidRPr="00C83180">
        <w:rPr>
          <w:i/>
          <w:iCs/>
        </w:rPr>
        <w:t>x</w:t>
      </w:r>
      <w:r w:rsidRPr="00C83180">
        <w:t>)</w:t>
      </w:r>
      <w:r>
        <w:t>, 4(−</w:t>
      </w:r>
      <w:r w:rsidRPr="00C83180">
        <w:rPr>
          <w:i/>
          <w:iCs/>
        </w:rPr>
        <w:t>x</w:t>
      </w:r>
      <w:r>
        <w:t xml:space="preserve">); </w:t>
      </w:r>
      <w:proofErr w:type="spellStart"/>
      <w:r w:rsidRPr="00C83180">
        <w:rPr>
          <w:i/>
          <w:iCs/>
        </w:rPr>
        <w:t>ɸ</w:t>
      </w:r>
      <w:r w:rsidRPr="00C83180">
        <w:rPr>
          <w:vertAlign w:val="subscript"/>
        </w:rPr>
        <w:t>rec</w:t>
      </w:r>
      <w:proofErr w:type="spellEnd"/>
      <w:r w:rsidRPr="00C83180">
        <w:t xml:space="preserve"> =</w:t>
      </w:r>
      <w:r>
        <w:t xml:space="preserve"> </w:t>
      </w:r>
      <w:r w:rsidRPr="00C83180">
        <w:rPr>
          <w:i/>
          <w:iCs/>
        </w:rPr>
        <w:t>x</w:t>
      </w:r>
      <w:r>
        <w:t>, −</w:t>
      </w:r>
      <w:r w:rsidRPr="00C83180">
        <w:rPr>
          <w:i/>
          <w:iCs/>
        </w:rPr>
        <w:t>x</w:t>
      </w:r>
      <w:r>
        <w:t>, −</w:t>
      </w:r>
      <w:r w:rsidRPr="00C83180">
        <w:rPr>
          <w:i/>
          <w:iCs/>
        </w:rPr>
        <w:t>x</w:t>
      </w:r>
      <w:r>
        <w:t xml:space="preserve">, </w:t>
      </w:r>
      <w:r w:rsidRPr="00C83180">
        <w:rPr>
          <w:i/>
          <w:iCs/>
        </w:rPr>
        <w:t>x</w:t>
      </w:r>
      <w:r>
        <w:t>,</w:t>
      </w:r>
      <w:r w:rsidRPr="00C83180">
        <w:t xml:space="preserve"> </w:t>
      </w:r>
      <w:r>
        <w:t>−</w:t>
      </w:r>
      <w:r w:rsidRPr="00C83180">
        <w:rPr>
          <w:i/>
          <w:iCs/>
        </w:rPr>
        <w:t>x</w:t>
      </w:r>
      <w:r>
        <w:t xml:space="preserve">, </w:t>
      </w:r>
      <w:r w:rsidRPr="00C83180">
        <w:rPr>
          <w:i/>
          <w:iCs/>
        </w:rPr>
        <w:t>x</w:t>
      </w:r>
      <w:r>
        <w:t xml:space="preserve">, </w:t>
      </w:r>
      <w:r w:rsidRPr="00C83180">
        <w:rPr>
          <w:i/>
          <w:iCs/>
        </w:rPr>
        <w:t>x</w:t>
      </w:r>
      <w:r>
        <w:t>, −</w:t>
      </w:r>
      <w:r w:rsidRPr="00C83180">
        <w:rPr>
          <w:i/>
          <w:iCs/>
        </w:rPr>
        <w:t>x</w:t>
      </w:r>
      <w:r>
        <w:t xml:space="preserve">. </w:t>
      </w:r>
      <w:r w:rsidRPr="00C83180">
        <w:t>Delays are set as follows: Δ</w:t>
      </w:r>
      <w:r>
        <w:t> </w:t>
      </w:r>
      <w:r w:rsidRPr="00C83180">
        <w:t>=</w:t>
      </w:r>
      <w:r>
        <w:t> </w:t>
      </w:r>
      <w:r w:rsidRPr="00C83180">
        <w:t>1/(</w:t>
      </w:r>
      <w:r>
        <w:t>4 · </w:t>
      </w:r>
      <w:r w:rsidRPr="00C83180">
        <w:rPr>
          <w:vertAlign w:val="superscript"/>
        </w:rPr>
        <w:t>1</w:t>
      </w:r>
      <w:r w:rsidRPr="00C83180">
        <w:rPr>
          <w:i/>
          <w:iCs/>
        </w:rPr>
        <w:t>J</w:t>
      </w:r>
      <w:r w:rsidRPr="00C83180">
        <w:rPr>
          <w:vertAlign w:val="subscript"/>
        </w:rPr>
        <w:t>CH</w:t>
      </w:r>
      <w:r>
        <w:t>)</w:t>
      </w:r>
      <w:r w:rsidRPr="00C83180">
        <w:t>, Δ′</w:t>
      </w:r>
      <w:r>
        <w:t xml:space="preserve"> </w:t>
      </w:r>
      <w:r w:rsidRPr="00C83180">
        <w:t>=</w:t>
      </w:r>
      <w:r>
        <w:t> </w:t>
      </w:r>
      <w:r w:rsidRPr="00C83180">
        <w:t>1/(</w:t>
      </w:r>
      <w:r>
        <w:t>8 · </w:t>
      </w:r>
      <w:r w:rsidRPr="00C83180">
        <w:rPr>
          <w:vertAlign w:val="superscript"/>
        </w:rPr>
        <w:t>1</w:t>
      </w:r>
      <w:r w:rsidRPr="00C83180">
        <w:rPr>
          <w:i/>
          <w:iCs/>
        </w:rPr>
        <w:t>J</w:t>
      </w:r>
      <w:r w:rsidRPr="00C83180">
        <w:rPr>
          <w:vertAlign w:val="subscript"/>
        </w:rPr>
        <w:t>CH</w:t>
      </w:r>
      <w:r>
        <w:t>)</w:t>
      </w:r>
      <w:r w:rsidRPr="00C83180">
        <w:t>, and</w:t>
      </w:r>
      <w:r>
        <w:t xml:space="preserve"> </w:t>
      </w:r>
      <w:r w:rsidRPr="00C83180">
        <w:t>τ</w:t>
      </w:r>
      <w:r>
        <w:t> </w:t>
      </w:r>
      <w:r w:rsidRPr="00C83180">
        <w:t>=</w:t>
      </w:r>
      <w:r>
        <w:t> </w:t>
      </w:r>
      <w:r w:rsidRPr="00C83180">
        <w:t>1/(</w:t>
      </w:r>
      <w:r>
        <w:t>4 · </w:t>
      </w:r>
      <w:r w:rsidRPr="00C83180">
        <w:rPr>
          <w:vertAlign w:val="superscript"/>
        </w:rPr>
        <w:t>1</w:t>
      </w:r>
      <w:r w:rsidRPr="00C83180">
        <w:rPr>
          <w:i/>
          <w:iCs/>
        </w:rPr>
        <w:t>J</w:t>
      </w:r>
      <w:r w:rsidRPr="00C83180">
        <w:rPr>
          <w:vertAlign w:val="subscript"/>
        </w:rPr>
        <w:t>C</w:t>
      </w:r>
      <w:r>
        <w:rPr>
          <w:vertAlign w:val="subscript"/>
        </w:rPr>
        <w:t>C</w:t>
      </w:r>
      <w:r>
        <w:t xml:space="preserve">). ε </w:t>
      </w:r>
      <w:r w:rsidRPr="00C83180">
        <w:t>is the minimum time required for a pulsed field gradient and the following recovery delay. Gradient amplitudes as a percentage of the maximum amplitude are:</w:t>
      </w:r>
      <w:r>
        <w:t xml:space="preserve"> </w:t>
      </w:r>
      <w:r w:rsidRPr="00C83180">
        <w:rPr>
          <w:i/>
          <w:iCs/>
        </w:rPr>
        <w:t>g</w:t>
      </w:r>
      <w:r w:rsidRPr="00C83180">
        <w:rPr>
          <w:vertAlign w:val="subscript"/>
        </w:rPr>
        <w:t>1</w:t>
      </w:r>
      <w:r>
        <w:t> </w:t>
      </w:r>
      <w:r w:rsidRPr="00C83180">
        <w:t>=</w:t>
      </w:r>
      <w:r>
        <w:t> </w:t>
      </w:r>
      <w:r w:rsidRPr="00C83180">
        <w:t>78.5%,</w:t>
      </w:r>
      <w:r>
        <w:t xml:space="preserve"> </w:t>
      </w:r>
      <w:r w:rsidRPr="00C83180">
        <w:rPr>
          <w:i/>
          <w:iCs/>
        </w:rPr>
        <w:t>g</w:t>
      </w:r>
      <w:r w:rsidRPr="00C83180">
        <w:rPr>
          <w:vertAlign w:val="subscript"/>
        </w:rPr>
        <w:t>2</w:t>
      </w:r>
      <w:r>
        <w:t> </w:t>
      </w:r>
      <w:r w:rsidRPr="00C83180">
        <w:t>=</w:t>
      </w:r>
      <w:r>
        <w:t> </w:t>
      </w:r>
      <w:r w:rsidRPr="00C83180">
        <w:t>77.6%, and</w:t>
      </w:r>
      <w:r>
        <w:t xml:space="preserve"> </w:t>
      </w:r>
      <w:r w:rsidRPr="00C83180">
        <w:rPr>
          <w:i/>
          <w:iCs/>
        </w:rPr>
        <w:t>g</w:t>
      </w:r>
      <w:r w:rsidRPr="00C83180">
        <w:rPr>
          <w:vertAlign w:val="subscript"/>
        </w:rPr>
        <w:t>3</w:t>
      </w:r>
      <w:r>
        <w:t> </w:t>
      </w:r>
      <w:r w:rsidRPr="00C83180">
        <w:t>=</w:t>
      </w:r>
      <w:r>
        <w:t> </w:t>
      </w:r>
      <w:r w:rsidRPr="00C83180">
        <w:t>−59%. Echo–antiecho selection is achieved by inverting the sign of</w:t>
      </w:r>
      <w:r>
        <w:t xml:space="preserve"> </w:t>
      </w:r>
      <w:r w:rsidRPr="00C83180">
        <w:rPr>
          <w:i/>
          <w:iCs/>
        </w:rPr>
        <w:t>g</w:t>
      </w:r>
      <w:r w:rsidRPr="00C83180">
        <w:rPr>
          <w:vertAlign w:val="subscript"/>
        </w:rPr>
        <w:t>3</w:t>
      </w:r>
      <w:r w:rsidRPr="00C83180">
        <w:t xml:space="preserve"> as well as the pulse phase</w:t>
      </w:r>
      <w:r>
        <w:t xml:space="preserve"> </w:t>
      </w:r>
      <w:r w:rsidRPr="00C83180">
        <w:rPr>
          <w:i/>
          <w:iCs/>
        </w:rPr>
        <w:t>ɸ</w:t>
      </w:r>
      <w:r>
        <w:rPr>
          <w:vertAlign w:val="subscript"/>
        </w:rPr>
        <w:t>3</w:t>
      </w:r>
      <w:r w:rsidRPr="00C83180">
        <w:t xml:space="preserve">. </w:t>
      </w:r>
      <w:r w:rsidRPr="00C83180">
        <w:rPr>
          <w:b/>
        </w:rPr>
        <w:t xml:space="preserve">(b) </w:t>
      </w:r>
      <w:r w:rsidRPr="00C83180">
        <w:t>NOAH-2 AB</w:t>
      </w:r>
      <w:r w:rsidRPr="00C83180">
        <w:rPr>
          <w:vertAlign w:val="subscript"/>
        </w:rPr>
        <w:t>N</w:t>
      </w:r>
      <w:r w:rsidRPr="00C83180">
        <w:t xml:space="preserve"> supersequence. </w:t>
      </w:r>
      <w:r w:rsidRPr="00C83180">
        <w:rPr>
          <w:b/>
        </w:rPr>
        <w:t xml:space="preserve">(c) </w:t>
      </w:r>
      <w:r w:rsidR="00C039F5" w:rsidRPr="00C039F5">
        <w:rPr>
          <w:b/>
          <w:i/>
          <w:iCs/>
        </w:rPr>
        <w:t>p</w:t>
      </w:r>
      <w:r w:rsidR="00C039F5">
        <w:rPr>
          <w:b/>
        </w:rPr>
        <w:t>-</w:t>
      </w:r>
      <w:r w:rsidRPr="00C83180">
        <w:t>NOAH-3 A</w:t>
      </w:r>
      <w:r>
        <w:t>(</w:t>
      </w:r>
      <w:r w:rsidRPr="00C83180">
        <w:t>B</w:t>
      </w:r>
      <w:r w:rsidRPr="00C83180">
        <w:rPr>
          <w:vertAlign w:val="subscript"/>
        </w:rPr>
        <w:t>N</w:t>
      </w:r>
      <w:r>
        <w:t>/</w:t>
      </w:r>
      <w:r w:rsidRPr="00C83180">
        <w:t>B</w:t>
      </w:r>
      <w:r w:rsidRPr="00C83180">
        <w:rPr>
          <w:vertAlign w:val="subscript"/>
        </w:rPr>
        <w:t>N</w:t>
      </w:r>
      <w:r>
        <w:t>)</w:t>
      </w:r>
      <w:r w:rsidRPr="00C83180">
        <w:t xml:space="preserve">, where the two </w:t>
      </w:r>
      <w:r w:rsidRPr="00C83180">
        <w:rPr>
          <w:vertAlign w:val="superscript"/>
        </w:rPr>
        <w:t>15</w:t>
      </w:r>
      <w:r w:rsidRPr="00C83180">
        <w:t>N HMBC experiments are optimised for two different values of</w:t>
      </w:r>
      <w:r>
        <w:t xml:space="preserve"> </w:t>
      </w:r>
      <w:proofErr w:type="spellStart"/>
      <w:r w:rsidRPr="00C83180">
        <w:rPr>
          <w:i/>
          <w:iCs/>
          <w:vertAlign w:val="superscript"/>
        </w:rPr>
        <w:t>n</w:t>
      </w:r>
      <w:r w:rsidRPr="00C83180">
        <w:rPr>
          <w:i/>
          <w:iCs/>
        </w:rPr>
        <w:t>J</w:t>
      </w:r>
      <w:r w:rsidRPr="00C83180">
        <w:rPr>
          <w:vertAlign w:val="subscript"/>
        </w:rPr>
        <w:t>NH</w:t>
      </w:r>
      <w:proofErr w:type="spellEnd"/>
      <w:r w:rsidRPr="00C83180">
        <w:t xml:space="preserve">. </w:t>
      </w:r>
      <w:r w:rsidRPr="00C83180">
        <w:rPr>
          <w:b/>
        </w:rPr>
        <w:t xml:space="preserve">(d) </w:t>
      </w:r>
      <w:r w:rsidR="00C039F5" w:rsidRPr="00C039F5">
        <w:rPr>
          <w:b/>
          <w:i/>
          <w:iCs/>
        </w:rPr>
        <w:t>p</w:t>
      </w:r>
      <w:r w:rsidR="00C039F5">
        <w:rPr>
          <w:b/>
        </w:rPr>
        <w:t>-</w:t>
      </w:r>
      <w:r w:rsidRPr="00C83180">
        <w:t xml:space="preserve">NOAH-4 </w:t>
      </w:r>
      <w:r>
        <w:t>A(B</w:t>
      </w:r>
      <w:r w:rsidRPr="00C83180">
        <w:rPr>
          <w:vertAlign w:val="subscript"/>
        </w:rPr>
        <w:t>N</w:t>
      </w:r>
      <w:r>
        <w:t>/B/S)</w:t>
      </w:r>
      <w:r w:rsidRPr="00C83180">
        <w:t xml:space="preserve">. </w:t>
      </w:r>
      <w:r w:rsidRPr="00C83180">
        <w:rPr>
          <w:b/>
        </w:rPr>
        <w:t xml:space="preserve">(e) </w:t>
      </w:r>
      <w:r w:rsidR="00C039F5" w:rsidRPr="00C039F5">
        <w:rPr>
          <w:b/>
          <w:i/>
          <w:iCs/>
        </w:rPr>
        <w:t>p</w:t>
      </w:r>
      <w:r w:rsidR="00C039F5">
        <w:rPr>
          <w:b/>
        </w:rPr>
        <w:t>-</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C83180">
        <w:t>.</w:t>
      </w:r>
    </w:p>
    <w:p w14:paraId="250EC0CF" w14:textId="3FC40478" w:rsidR="007C6ED2" w:rsidRDefault="007C6ED2" w:rsidP="007C6ED2">
      <w:pPr>
        <w:pStyle w:val="RSCB02ArticleText"/>
      </w:pPr>
      <w:r>
        <w:t xml:space="preserve">The ADEQUATE module (Figure 1a) is designed to only use the magnetisation of protons directly bonded to </w:t>
      </w:r>
      <w:r w:rsidRPr="007C6ED2">
        <w:rPr>
          <w:vertAlign w:val="superscript"/>
        </w:rPr>
        <w:t>13</w:t>
      </w:r>
      <w:r>
        <w:t xml:space="preserve">C, which we denote here as </w:t>
      </w:r>
      <w:r w:rsidRPr="007C6ED2">
        <w:rPr>
          <w:vertAlign w:val="superscript"/>
        </w:rPr>
        <w:t>1</w:t>
      </w:r>
      <w:r>
        <w:t>H</w:t>
      </w:r>
      <w:r w:rsidRPr="007C6ED2">
        <w:rPr>
          <w:vertAlign w:val="superscript"/>
        </w:rPr>
        <w:t>C</w:t>
      </w:r>
      <w:r>
        <w:t>.</w:t>
      </w:r>
      <w:r w:rsidRPr="007C6ED2">
        <w:rPr>
          <w:vertAlign w:val="superscript"/>
        </w:rPr>
        <w:t>22,23</w:t>
      </w:r>
      <w:r>
        <w:t xml:space="preserve"> In order to maintain the sensitivity of later modules, it must return the magnetisation of all other protons (denoted as </w:t>
      </w:r>
      <w:r w:rsidRPr="007C6ED2">
        <w:rPr>
          <w:vertAlign w:val="superscript"/>
        </w:rPr>
        <w:t>1</w:t>
      </w:r>
      <w:r>
        <w:t>H</w:t>
      </w:r>
      <w:r w:rsidRPr="007C6ED2">
        <w:rPr>
          <w:vertAlign w:val="superscript"/>
        </w:rPr>
        <w:t>!C</w:t>
      </w:r>
      <w:r>
        <w:t>) to the equilibrium +</w:t>
      </w:r>
      <w:r w:rsidRPr="007C6ED2">
        <w:rPr>
          <w:i/>
          <w:iCs/>
        </w:rPr>
        <w:t>z</w:t>
      </w:r>
      <w:r>
        <w:t xml:space="preserve"> state. This is accomplished </w:t>
      </w:r>
      <w:r w:rsidRPr="007C6ED2">
        <w:t>by replacing the initial 90° excitation pulse by the</w:t>
      </w:r>
      <w:r>
        <w:t xml:space="preserve"> </w:t>
      </w:r>
      <w:proofErr w:type="spellStart"/>
      <w:r w:rsidRPr="007C6ED2">
        <w:rPr>
          <w:i/>
          <w:iCs/>
        </w:rPr>
        <w:t>zz</w:t>
      </w:r>
      <w:proofErr w:type="spellEnd"/>
      <w:r>
        <w:t xml:space="preserve"> </w:t>
      </w:r>
      <w:r w:rsidRPr="007C6ED2">
        <w:t>isotope-selective pulse element (ZIP),</w:t>
      </w:r>
      <w:r w:rsidRPr="007C6ED2">
        <w:rPr>
          <w:vertAlign w:val="superscript"/>
        </w:rPr>
        <w:t>23,24</w:t>
      </w:r>
      <w:r w:rsidRPr="007C6ED2">
        <w:t xml:space="preserve"> which effects </w:t>
      </w:r>
      <w:r w:rsidRPr="007C6ED2">
        <w:rPr>
          <w:rFonts w:ascii="Calibri" w:hAnsi="Calibri" w:cs="Calibri"/>
        </w:rPr>
        <w:t>90°</w:t>
      </w:r>
      <w:r w:rsidRPr="007C6ED2">
        <w:rPr>
          <w:rFonts w:ascii="Calibri" w:hAnsi="Calibri" w:cs="Calibri"/>
          <w:vertAlign w:val="subscript"/>
        </w:rPr>
        <w:t>−</w:t>
      </w:r>
      <w:r w:rsidRPr="007C6ED2">
        <w:rPr>
          <w:rFonts w:ascii="Calibri" w:hAnsi="Calibri" w:cs="Calibri"/>
          <w:i/>
          <w:iCs/>
          <w:vertAlign w:val="subscript"/>
        </w:rPr>
        <w:t>x</w:t>
      </w:r>
      <w:r w:rsidRPr="007C6ED2">
        <w:rPr>
          <w:rFonts w:ascii="Calibri" w:hAnsi="Calibri" w:cs="Calibri"/>
        </w:rPr>
        <w:t xml:space="preserve"> </w:t>
      </w:r>
      <w:r w:rsidRPr="007C6ED2">
        <w:t>and 90°</w:t>
      </w:r>
      <w:r w:rsidRPr="007C6ED2">
        <w:rPr>
          <w:vertAlign w:val="subscript"/>
        </w:rPr>
        <w:t>−</w:t>
      </w:r>
      <w:r w:rsidRPr="007C6ED2">
        <w:rPr>
          <w:i/>
          <w:iCs/>
          <w:vertAlign w:val="subscript"/>
        </w:rPr>
        <w:t>y</w:t>
      </w:r>
      <w:r w:rsidRPr="007C6ED2">
        <w:t xml:space="preserve"> rotations on </w:t>
      </w:r>
      <w:r w:rsidRPr="007C6ED2">
        <w:rPr>
          <w:vertAlign w:val="superscript"/>
        </w:rPr>
        <w:t>1</w:t>
      </w:r>
      <w:r w:rsidRPr="007C6ED2">
        <w:t>H</w:t>
      </w:r>
      <w:r w:rsidRPr="007C6ED2">
        <w:rPr>
          <w:vertAlign w:val="superscript"/>
        </w:rPr>
        <w:t>C</w:t>
      </w:r>
      <w:r w:rsidRPr="007C6ED2">
        <w:t xml:space="preserve"> and </w:t>
      </w:r>
      <w:r w:rsidRPr="007C6ED2">
        <w:rPr>
          <w:vertAlign w:val="superscript"/>
        </w:rPr>
        <w:t>1</w:t>
      </w:r>
      <w:r w:rsidRPr="007C6ED2">
        <w:t>H</w:t>
      </w:r>
      <w:r w:rsidRPr="007C6ED2">
        <w:rPr>
          <w:vertAlign w:val="superscript"/>
        </w:rPr>
        <w:t>!C</w:t>
      </w:r>
      <w:r w:rsidRPr="007C6ED2">
        <w:t xml:space="preserve"> magnetisation respectively. (Other isotope-specific elements such as BANGO</w:t>
      </w:r>
      <w:r w:rsidRPr="007C6ED2">
        <w:rPr>
          <w:vertAlign w:val="superscript"/>
        </w:rPr>
        <w:t>25–27</w:t>
      </w:r>
      <w:r w:rsidRPr="007C6ED2">
        <w:t xml:space="preserve"> may also be used here, with similar results generally being obtained.</w:t>
      </w:r>
      <w:r w:rsidRPr="007C6ED2">
        <w:rPr>
          <w:vertAlign w:val="superscript"/>
        </w:rPr>
        <w:t>23</w:t>
      </w:r>
      <w:r w:rsidRPr="007C6ED2">
        <w:t xml:space="preserve">) The </w:t>
      </w:r>
      <w:r w:rsidRPr="007C6ED2">
        <w:rPr>
          <w:vertAlign w:val="superscript"/>
        </w:rPr>
        <w:t>15</w:t>
      </w:r>
      <w:r w:rsidRPr="007C6ED2">
        <w:t>N HMBC module of choice is a simple magnitude-mode version, with an optional first-order low-pass J-filter. In the NOAH-2 AB</w:t>
      </w:r>
      <w:r w:rsidRPr="007C6ED2">
        <w:rPr>
          <w:vertAlign w:val="subscript"/>
        </w:rPr>
        <w:t>N</w:t>
      </w:r>
      <w:r w:rsidRPr="007C6ED2">
        <w:t xml:space="preserve"> supersequence (Figure 1b), this module simply consumes the remaining </w:t>
      </w:r>
      <w:r w:rsidRPr="007C6ED2">
        <w:rPr>
          <w:vertAlign w:val="superscript"/>
        </w:rPr>
        <w:t>1</w:t>
      </w:r>
      <w:r w:rsidRPr="007C6ED2">
        <w:t>H</w:t>
      </w:r>
      <w:r w:rsidRPr="007C6ED2">
        <w:rPr>
          <w:vertAlign w:val="superscript"/>
        </w:rPr>
        <w:t>!C</w:t>
      </w:r>
      <w:r w:rsidRPr="007C6ED2">
        <w:t xml:space="preserve"> magnetisation which was preserved by the ZIP-ADEQUATE module.</w:t>
      </w:r>
    </w:p>
    <w:p w14:paraId="6C3A7135" w14:textId="16825B5A" w:rsidR="00C61DED" w:rsidRDefault="00C61DED" w:rsidP="007C6ED2">
      <w:pPr>
        <w:pStyle w:val="RSCB02ArticleText"/>
      </w:pPr>
    </w:p>
    <w:p w14:paraId="7865C790" w14:textId="7E87FE41" w:rsidR="00C61DED" w:rsidRPr="00C61DED" w:rsidRDefault="00C61DED" w:rsidP="007C6ED2">
      <w:pPr>
        <w:pStyle w:val="RSCB02ArticleText"/>
      </w:pPr>
    </w:p>
    <w:p w14:paraId="03FE9E3B" w14:textId="77777777" w:rsidR="007C6ED2" w:rsidRDefault="007C6ED2" w:rsidP="007C6ED2">
      <w:pPr>
        <w:pStyle w:val="RSCB02ArticleText"/>
      </w:pPr>
    </w:p>
    <w:p w14:paraId="048BB8B7" w14:textId="0F3265BE" w:rsidR="00C61DED" w:rsidRDefault="00C61DED" w:rsidP="00C61DED">
      <w:pPr>
        <w:pStyle w:val="Caption"/>
      </w:pPr>
      <w:r w:rsidRPr="00C61DED">
        <w:rPr>
          <w:i/>
          <w:iCs/>
        </w:rPr>
        <w:t xml:space="preserve">Figure 2: </w:t>
      </w:r>
      <w:r w:rsidRPr="00C61DED">
        <w:t>Spectra obtained from the NOAH-2 AB</w:t>
      </w:r>
      <w:r w:rsidRPr="00C61DED">
        <w:rPr>
          <w:vertAlign w:val="subscript"/>
        </w:rPr>
        <w:t>N</w:t>
      </w:r>
      <w:r w:rsidRPr="00C61DED">
        <w:t xml:space="preserve"> supersequence. </w:t>
      </w:r>
      <w:r w:rsidRPr="00C61DED">
        <w:rPr>
          <w:b/>
        </w:rPr>
        <w:t xml:space="preserve">(a) </w:t>
      </w:r>
      <w:r w:rsidRPr="00C61DED">
        <w:t xml:space="preserve">1,1-ADEQUATE. </w:t>
      </w:r>
      <w:r w:rsidRPr="00C61DED">
        <w:rPr>
          <w:b/>
        </w:rPr>
        <w:t xml:space="preserve">(b) </w:t>
      </w:r>
      <w:r w:rsidRPr="00C61DED">
        <w:rPr>
          <w:vertAlign w:val="superscript"/>
        </w:rPr>
        <w:t>15</w:t>
      </w:r>
      <w:r w:rsidRPr="00C61DED">
        <w:t>N HMBC. Spectra were obtained on a 70</w:t>
      </w:r>
      <w:r>
        <w:t>0 </w:t>
      </w:r>
      <w:r w:rsidRPr="00C61DED">
        <w:t>MHz Bruker AV III equipped with a TCI H/C/N cryoprobe; the sample used was 50 mM brucine in CDCl</w:t>
      </w:r>
      <w:r w:rsidRPr="00C61DED">
        <w:rPr>
          <w:vertAlign w:val="subscript"/>
        </w:rPr>
        <w:t>3</w:t>
      </w:r>
      <w:r w:rsidR="00471122">
        <w:t xml:space="preserve"> </w:t>
      </w:r>
      <w:r w:rsidR="005F11A1">
        <w:t>(see Figure S2 for structure)</w:t>
      </w:r>
      <w:r w:rsidRPr="00C61DED">
        <w:t>.</w:t>
      </w:r>
    </w:p>
    <w:p w14:paraId="72B703F4" w14:textId="2A872E27" w:rsidR="007C6ED2" w:rsidRDefault="007C6ED2" w:rsidP="007C6ED2">
      <w:pPr>
        <w:pStyle w:val="RSCB02ArticleText"/>
      </w:pPr>
      <w:r w:rsidRPr="007C6ED2">
        <w:t xml:space="preserve">Although this </w:t>
      </w:r>
      <w:r>
        <w:t xml:space="preserve">NOAH-2 </w:t>
      </w:r>
      <w:r w:rsidRPr="007C6ED2">
        <w:t>AB</w:t>
      </w:r>
      <w:r w:rsidRPr="007C6ED2">
        <w:rPr>
          <w:vertAlign w:val="subscript"/>
        </w:rPr>
        <w:t>N</w:t>
      </w:r>
      <w:r w:rsidRPr="007C6ED2">
        <w:t xml:space="preserve"> sequence performs well on its own (Figure 2), it suffers from the drawback that the </w:t>
      </w:r>
      <w:r w:rsidRPr="007C6ED2">
        <w:rPr>
          <w:vertAlign w:val="superscript"/>
        </w:rPr>
        <w:t>15</w:t>
      </w:r>
      <w:r w:rsidRPr="007C6ED2">
        <w:t>N HMBC is optimised for one specific value of</w:t>
      </w:r>
      <w:r>
        <w:t xml:space="preserve"> </w:t>
      </w:r>
      <w:proofErr w:type="spellStart"/>
      <w:r w:rsidRPr="007C6ED2">
        <w:rPr>
          <w:i/>
          <w:iCs/>
          <w:vertAlign w:val="superscript"/>
        </w:rPr>
        <w:t>n</w:t>
      </w:r>
      <w:r w:rsidRPr="007C6ED2">
        <w:rPr>
          <w:i/>
          <w:iCs/>
        </w:rPr>
        <w:t>J</w:t>
      </w:r>
      <w:r w:rsidRPr="007C6ED2">
        <w:rPr>
          <w:vertAlign w:val="subscript"/>
        </w:rPr>
        <w:t>NH</w:t>
      </w:r>
      <w:proofErr w:type="spellEnd"/>
      <w:r>
        <w:t xml:space="preserve">. </w:t>
      </w:r>
      <w:r w:rsidRPr="007C6ED2">
        <w:t xml:space="preserve">In practice,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range from 2–16 Hz; in a single HMBC experiment, some correlations may therefore be lost due to J-coupling mismatch.</w:t>
      </w:r>
    </w:p>
    <w:p w14:paraId="3DFD53AA" w14:textId="78F07631" w:rsidR="00C61DED" w:rsidRDefault="007C6ED2" w:rsidP="00C61DED">
      <w:pPr>
        <w:pStyle w:val="RSCB02ArticleText"/>
        <w:rPr>
          <w:color w:val="FF0000"/>
        </w:rPr>
      </w:pPr>
      <w:r w:rsidRPr="007C6ED2">
        <w:t>To circumvent this issue, a variety of accordion-type experiments</w:t>
      </w:r>
      <w:r w:rsidRPr="007C6ED2">
        <w:rPr>
          <w:vertAlign w:val="superscript"/>
        </w:rPr>
        <w:t>28–3</w:t>
      </w:r>
      <w:ins w:id="14" w:author="Jonathan Yong" w:date="2023-04-09T17:45:00Z">
        <w:r w:rsidR="00FE474A">
          <w:rPr>
            <w:vertAlign w:val="superscript"/>
          </w:rPr>
          <w:t>0</w:t>
        </w:r>
      </w:ins>
      <w:del w:id="15" w:author="Jonathan Yong" w:date="2023-04-09T17:44:00Z">
        <w:r w:rsidRPr="007C6ED2" w:rsidDel="00FE474A">
          <w:rPr>
            <w:vertAlign w:val="superscript"/>
          </w:rPr>
          <w:delText>2</w:delText>
        </w:r>
      </w:del>
      <w:r w:rsidRPr="007C6ED2">
        <w:t xml:space="preserve"> have been designed which decrement the J-evolution period in step wit</w:t>
      </w:r>
      <w:r>
        <w:t xml:space="preserve">h </w:t>
      </w:r>
      <w:r w:rsidRPr="007C6ED2">
        <w:rPr>
          <w:i/>
          <w:iCs/>
        </w:rPr>
        <w:t>t</w:t>
      </w:r>
      <w:r w:rsidRPr="007C6ED2">
        <w:rPr>
          <w:vertAlign w:val="subscript"/>
        </w:rPr>
        <w:t>1</w:t>
      </w:r>
      <w:r w:rsidRPr="007C6ED2">
        <w:t>, allowing a wider range of couplings to be sampled. Alternatively,</w:t>
      </w:r>
      <w:r w:rsidR="005F11A1">
        <w:t xml:space="preserve"> and perhaps more commonly,</w:t>
      </w:r>
      <w:r w:rsidRPr="007C6ED2">
        <w:t xml:space="preserve"> two (or more) separate HMBC experiments, optimised for different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can be recorded; the resulting spectra may be co-added to mimic an accordion-type HMBC if desired. These separate HMBC modules cannot be recorded </w:t>
      </w:r>
      <w:r w:rsidRPr="007C6ED2">
        <w:rPr>
          <w:i/>
          <w:iCs/>
        </w:rPr>
        <w:t>sequentially</w:t>
      </w:r>
      <w:r w:rsidRPr="007C6ED2">
        <w:t xml:space="preserve">, as they both draw on the same </w:t>
      </w:r>
      <w:r w:rsidRPr="007C6ED2">
        <w:rPr>
          <w:vertAlign w:val="superscript"/>
        </w:rPr>
        <w:t>1</w:t>
      </w:r>
      <w:r w:rsidRPr="007C6ED2">
        <w:t>H</w:t>
      </w:r>
      <w:r w:rsidRPr="007C6ED2">
        <w:rPr>
          <w:vertAlign w:val="superscript"/>
        </w:rPr>
        <w:t>!C</w:t>
      </w:r>
      <w:r w:rsidRPr="007C6ED2">
        <w:t xml:space="preserve"> magnetisation. However, they can easily be executed in an </w:t>
      </w:r>
      <w:r w:rsidRPr="00291608">
        <w:rPr>
          <w:i/>
          <w:iCs/>
        </w:rPr>
        <w:t>interleaved</w:t>
      </w:r>
      <w:r w:rsidRPr="007C6ED2">
        <w:t xml:space="preserve"> or </w:t>
      </w:r>
      <w:r w:rsidRPr="00291608">
        <w:rPr>
          <w:i/>
          <w:iCs/>
        </w:rPr>
        <w:t>parallel</w:t>
      </w:r>
      <w:r w:rsidRPr="007C6ED2">
        <w:t xml:space="preserve"> manner where, after the ADEQUATE module, the two HMBC experiments are alternately acquired.</w:t>
      </w:r>
      <w:r w:rsidRPr="007C6ED2">
        <w:rPr>
          <w:vertAlign w:val="superscript"/>
        </w:rPr>
        <w:t>7</w:t>
      </w:r>
      <w:r w:rsidRPr="007C6ED2">
        <w:t xml:space="preserve"> In Figure 1c, this is illustrated by a ‘vertical’ stacking of the two modules</w:t>
      </w:r>
      <w:r w:rsidR="00291608">
        <w:t xml:space="preserve"> to form a </w:t>
      </w:r>
      <w:r w:rsidR="00F62C99">
        <w:t>parallel (</w:t>
      </w:r>
      <w:r w:rsidR="00E247EE" w:rsidRPr="00E247EE">
        <w:rPr>
          <w:i/>
          <w:iCs/>
        </w:rPr>
        <w:t>p</w:t>
      </w:r>
      <w:r w:rsidR="00E247EE">
        <w:t>-</w:t>
      </w:r>
      <w:r w:rsidR="007B6418">
        <w:t>)</w:t>
      </w:r>
      <w:r w:rsidR="00291608">
        <w:t>NOAH-3 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00291608">
        <w:rPr>
          <w:vertAlign w:val="superscript"/>
        </w:rPr>
        <w:t xml:space="preserve"> </w:t>
      </w:r>
      <w:r w:rsidR="00291608">
        <w:t>supersequence</w:t>
      </w:r>
      <w:r w:rsidRPr="007C6ED2">
        <w:t>. Thus, after each odd-numbered increment of the ADEQUATE, the first HMBC is acquired; and after each even-numbered increment, the second HMBC is acquired. This means that both HMBC spectra have half the usual number of</w:t>
      </w:r>
      <w:r>
        <w:t xml:space="preserve"> </w:t>
      </w:r>
      <w:r w:rsidRPr="007C6ED2">
        <w:rPr>
          <w:i/>
          <w:iCs/>
        </w:rPr>
        <w:t>t</w:t>
      </w:r>
      <w:r w:rsidRPr="007C6ED2">
        <w:rPr>
          <w:vertAlign w:val="subscript"/>
        </w:rPr>
        <w:t>1</w:t>
      </w:r>
      <w:r>
        <w:t xml:space="preserve"> </w:t>
      </w:r>
      <w:r w:rsidRPr="007C6ED2">
        <w:t xml:space="preserve">increments compared to the ADEQUATE, which is acceptable since the </w:t>
      </w:r>
      <w:r w:rsidRPr="007C6ED2">
        <w:rPr>
          <w:vertAlign w:val="superscript"/>
        </w:rPr>
        <w:t>15</w:t>
      </w:r>
      <w:r w:rsidRPr="007C6ED2">
        <w:t xml:space="preserve">N dimension is typically sparse and a high resolution is not required; furthermore, since the </w:t>
      </w:r>
      <w:r w:rsidRPr="007C6ED2">
        <w:rPr>
          <w:vertAlign w:val="superscript"/>
        </w:rPr>
        <w:t>15</w:t>
      </w:r>
      <w:r w:rsidRPr="007C6ED2">
        <w:t>N HMBC is more sensitive than the ADEQUATE, the reduced number of FIDs recorded per HMBC is practically inconsequential. As can be seen in Figure 3, the two HMBC spectra reveal different sets of correlations, allowing for more confident structural determination.</w:t>
      </w:r>
    </w:p>
    <w:p w14:paraId="2FD6CBE5" w14:textId="3F7DCA18" w:rsidR="007C6ED2" w:rsidRDefault="007C6ED2" w:rsidP="007C6ED2">
      <w:pPr>
        <w:pStyle w:val="RSCB02ArticleText"/>
      </w:pPr>
      <w:r w:rsidRPr="007C6ED2">
        <w:t xml:space="preserve">In the above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and in previous work,</w:t>
      </w:r>
      <w:r w:rsidRPr="00291608">
        <w:rPr>
          <w:vertAlign w:val="superscript"/>
        </w:rPr>
        <w:t>7</w:t>
      </w:r>
      <w:r w:rsidRPr="007C6ED2">
        <w:t xml:space="preserve"> we have shown how two alternating modules can be used to construct parallel supersequences. This concept can naturally be further generalised in order to allow two or more different experiments to be acquired alternately as the second module in the supersequence. These interleaved experiments can be arranged such that they each have lower resolution compared to the first module (as was done </w:t>
      </w:r>
      <w:r w:rsidR="00266447">
        <w:t>here</w:t>
      </w:r>
      <w:r w:rsidRPr="007C6ED2">
        <w:t xml:space="preserve">), or such that they each have a fewer number of transients. In principle, such an arrangement can be used for </w:t>
      </w:r>
      <w:r w:rsidRPr="007C6ED2">
        <w:rPr>
          <w:i/>
          <w:iCs/>
        </w:rPr>
        <w:t xml:space="preserve">all </w:t>
      </w:r>
      <w:r w:rsidRPr="007C6ED2">
        <w:t xml:space="preserve">modules in a supersequence, not just the second module as is done here. However, it is important to remember that earlier modules affect the amount of magnetisation passed on to the later modules; thus, </w:t>
      </w:r>
      <w:r w:rsidRPr="007C6ED2">
        <w:lastRenderedPageBreak/>
        <w:t xml:space="preserve">interleaving later modules in a sequence usually leads to more robust supersequences with minimal </w:t>
      </w:r>
      <w:r w:rsidR="00D322AC">
        <w:rPr>
          <w:noProof/>
          <w:color w:val="FF0000"/>
        </w:rPr>
        <w:drawing>
          <wp:anchor distT="0" distB="0" distL="114300" distR="114300" simplePos="0" relativeHeight="251665408" behindDoc="0" locked="0" layoutInCell="1" allowOverlap="1" wp14:anchorId="14C8EAC0" wp14:editId="7885C619">
            <wp:simplePos x="0" y="0"/>
            <wp:positionH relativeFrom="column">
              <wp:posOffset>51654</wp:posOffset>
            </wp:positionH>
            <wp:positionV relativeFrom="paragraph">
              <wp:posOffset>528955</wp:posOffset>
            </wp:positionV>
            <wp:extent cx="2988000" cy="295870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8000" cy="2958705"/>
                    </a:xfrm>
                    <a:prstGeom prst="rect">
                      <a:avLst/>
                    </a:prstGeom>
                  </pic:spPr>
                </pic:pic>
              </a:graphicData>
            </a:graphic>
            <wp14:sizeRelH relativeFrom="page">
              <wp14:pctWidth>0</wp14:pctWidth>
            </wp14:sizeRelH>
            <wp14:sizeRelV relativeFrom="page">
              <wp14:pctHeight>0</wp14:pctHeight>
            </wp14:sizeRelV>
          </wp:anchor>
        </w:drawing>
      </w:r>
      <w:r w:rsidRPr="007C6ED2">
        <w:t>discrepancies in data intensity or</w:t>
      </w:r>
      <w:r w:rsidR="00291608">
        <w:t xml:space="preserve"> spectral quality.</w:t>
      </w:r>
    </w:p>
    <w:p w14:paraId="1A586240" w14:textId="3F5C1F04" w:rsidR="00D322AC" w:rsidRDefault="00D322AC" w:rsidP="00D322AC">
      <w:pPr>
        <w:pStyle w:val="Caption"/>
      </w:pPr>
      <w:r w:rsidRPr="00C61DED">
        <w:rPr>
          <w:i/>
          <w:iCs/>
        </w:rPr>
        <w:t>Figure 3:</w:t>
      </w:r>
      <w:r w:rsidRPr="00C61DED">
        <w:t xml:space="preserve"> Spectra obtained from the </w:t>
      </w:r>
      <w:r w:rsidR="00681A81" w:rsidRPr="00681A81">
        <w:rPr>
          <w:i/>
          <w:iCs/>
        </w:rPr>
        <w:t>p</w:t>
      </w:r>
      <w:r w:rsidR="00681A81">
        <w:t>-</w:t>
      </w:r>
      <w:r w:rsidRPr="00C61DED">
        <w:t>NOAH-3 A</w:t>
      </w:r>
      <w:r>
        <w:t>(</w:t>
      </w:r>
      <w:r w:rsidRPr="00C61DED">
        <w:t>B</w:t>
      </w:r>
      <w:r w:rsidRPr="00C61DED">
        <w:rPr>
          <w:vertAlign w:val="subscript"/>
        </w:rPr>
        <w:t>N</w:t>
      </w:r>
      <w:r>
        <w:t>/</w:t>
      </w:r>
      <w:r w:rsidRPr="00C61DED">
        <w:t>B</w:t>
      </w:r>
      <w:r w:rsidRPr="00C61DED">
        <w:rPr>
          <w:vertAlign w:val="subscript"/>
        </w:rPr>
        <w:t>N</w:t>
      </w:r>
      <w:r>
        <w:t>)</w:t>
      </w:r>
      <w:r w:rsidRPr="00C61DED">
        <w:t xml:space="preserve"> supersequence. </w:t>
      </w:r>
      <w:r w:rsidRPr="00C61DED">
        <w:rPr>
          <w:b/>
          <w:bCs w:val="0"/>
        </w:rPr>
        <w:t>(a)</w:t>
      </w:r>
      <w:r w:rsidRPr="00C61DED">
        <w:t xml:space="preserve"> 1,1-ADEQUATE (256</w:t>
      </w:r>
      <w:r>
        <w:t xml:space="preserve"> </w:t>
      </w:r>
      <w:r w:rsidRPr="00C61DED">
        <w:rPr>
          <w:i/>
          <w:iCs/>
        </w:rPr>
        <w:t>t</w:t>
      </w:r>
      <w:r w:rsidRPr="00C61DED">
        <w:rPr>
          <w:vertAlign w:val="subscript"/>
        </w:rPr>
        <w:t>1</w:t>
      </w:r>
      <w:r>
        <w:t xml:space="preserve"> </w:t>
      </w:r>
      <w:r w:rsidRPr="00C61DED">
        <w:t xml:space="preserve">increments). </w:t>
      </w:r>
      <w:r w:rsidRPr="00C61DED">
        <w:rPr>
          <w:b/>
          <w:bCs w:val="0"/>
        </w:rPr>
        <w:t>(b)</w:t>
      </w:r>
      <w:r w:rsidRPr="00C61DED">
        <w:t xml:space="preserve"> </w:t>
      </w:r>
      <w:r w:rsidRPr="00C61DED">
        <w:rPr>
          <w:vertAlign w:val="superscript"/>
        </w:rPr>
        <w:t>15</w:t>
      </w:r>
      <w:r w:rsidRPr="00C61DED">
        <w:t>N HMBC optimised for</w:t>
      </w:r>
      <w:r>
        <w:t xml:space="preserve">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w:t>
      </w:r>
      <w:r w:rsidRPr="00C61DED">
        <w:t>4</w:t>
      </w:r>
      <w:r>
        <w:t> </w:t>
      </w:r>
      <w:r w:rsidRPr="00C61DED">
        <w:t>Hz (128</w:t>
      </w:r>
      <w:r>
        <w:t xml:space="preserve"> </w:t>
      </w:r>
      <w:r w:rsidRPr="00C61DED">
        <w:rPr>
          <w:i/>
          <w:iCs/>
        </w:rPr>
        <w:t>t</w:t>
      </w:r>
      <w:r w:rsidRPr="00C61DED">
        <w:rPr>
          <w:vertAlign w:val="subscript"/>
        </w:rPr>
        <w:t>1</w:t>
      </w:r>
      <w:r>
        <w:t xml:space="preserve"> </w:t>
      </w:r>
      <w:r w:rsidRPr="00C61DED">
        <w:t xml:space="preserve">increments). </w:t>
      </w:r>
      <w:r w:rsidRPr="00C61DED">
        <w:rPr>
          <w:b/>
          <w:bCs w:val="0"/>
        </w:rPr>
        <w:t>(c)</w:t>
      </w:r>
      <w:r w:rsidRPr="00C61DED">
        <w:t xml:space="preserve"> </w:t>
      </w:r>
      <w:r w:rsidRPr="00C61DED">
        <w:rPr>
          <w:vertAlign w:val="superscript"/>
        </w:rPr>
        <w:t>15</w:t>
      </w:r>
      <w:r w:rsidRPr="00C61DED">
        <w:t xml:space="preserve">N HMBC optimised for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10 </w:t>
      </w:r>
      <w:r w:rsidRPr="00C61DED">
        <w:t>Hz (128</w:t>
      </w:r>
      <w:r>
        <w:t xml:space="preserve"> </w:t>
      </w:r>
      <w:r w:rsidRPr="00C61DED">
        <w:rPr>
          <w:i/>
          <w:iCs/>
        </w:rPr>
        <w:t>t</w:t>
      </w:r>
      <w:r w:rsidRPr="00C61DED">
        <w:rPr>
          <w:vertAlign w:val="subscript"/>
        </w:rPr>
        <w:t>1</w:t>
      </w:r>
      <w:r w:rsidRPr="00C61DED">
        <w:t xml:space="preserve"> increments). Spectra were obtained on a 700</w:t>
      </w:r>
      <w:r>
        <w:t> </w:t>
      </w:r>
      <w:r w:rsidRPr="00C61DED">
        <w:t>MHz Bruker AV III equipped with a TCI H/C/N cryoprobe; the sample used was 50 mM cyclosporin A in C</w:t>
      </w:r>
      <w:r w:rsidRPr="00C61DED">
        <w:rPr>
          <w:vertAlign w:val="subscript"/>
        </w:rPr>
        <w:t>6</w:t>
      </w:r>
      <w:r w:rsidRPr="00C61DED">
        <w:t>D</w:t>
      </w:r>
      <w:r w:rsidRPr="00C61DED">
        <w:rPr>
          <w:vertAlign w:val="subscript"/>
        </w:rPr>
        <w:t>6</w:t>
      </w:r>
      <w:r w:rsidR="0025269A">
        <w:t xml:space="preserve"> (see Figure S5 for structure).</w:t>
      </w:r>
    </w:p>
    <w:p w14:paraId="6457A610" w14:textId="519A690A" w:rsidR="00E72CB6" w:rsidRDefault="00291608" w:rsidP="00291608">
      <w:pPr>
        <w:pStyle w:val="RSCB02ArticleText"/>
      </w:pPr>
      <w:r w:rsidRPr="00291608">
        <w:t xml:space="preserve">In the </w:t>
      </w:r>
      <w:r w:rsidR="00681A81" w:rsidRPr="00681A81">
        <w:rPr>
          <w:i/>
          <w:iCs/>
        </w:rPr>
        <w:t>p</w:t>
      </w:r>
      <w:r w:rsidR="00681A81">
        <w:t>-</w:t>
      </w:r>
      <w:r w:rsidRPr="00291608">
        <w:t xml:space="preserve">NOAH-4 </w:t>
      </w:r>
      <w:r>
        <w:t>A(B</w:t>
      </w:r>
      <w:r w:rsidRPr="00291608">
        <w:rPr>
          <w:vertAlign w:val="subscript"/>
        </w:rPr>
        <w:t>N</w:t>
      </w:r>
      <w:r w:rsidRPr="00291608">
        <w:t>/</w:t>
      </w:r>
      <w:r>
        <w:t>B</w:t>
      </w:r>
      <w:r w:rsidRPr="00291608">
        <w:t xml:space="preserve">/S) supersequence (Figure 1d), the ADEQUATE module is followed by one of three choices: a </w:t>
      </w:r>
      <w:r w:rsidRPr="00291608">
        <w:rPr>
          <w:vertAlign w:val="superscript"/>
        </w:rPr>
        <w:t>15</w:t>
      </w:r>
      <w:r w:rsidRPr="00291608">
        <w:t xml:space="preserve">N HMBC, a </w:t>
      </w:r>
      <w:r w:rsidRPr="00291608">
        <w:rPr>
          <w:vertAlign w:val="superscript"/>
        </w:rPr>
        <w:t>13</w:t>
      </w:r>
      <w:r w:rsidRPr="00291608">
        <w:t xml:space="preserve">C HMBC (denoted B), or a </w:t>
      </w:r>
      <w:r w:rsidRPr="00291608">
        <w:rPr>
          <w:vertAlign w:val="superscript"/>
        </w:rPr>
        <w:t>13</w:t>
      </w:r>
      <w:r w:rsidRPr="00291608">
        <w:t>C HSQC (denoted S). Because these three latter modules do not have the same intrinsic sensitivity, we balance this by allocating a different number of transients to each module. In this specific example, each</w:t>
      </w:r>
      <w:r>
        <w:t xml:space="preserve"> </w:t>
      </w:r>
      <w:r w:rsidRPr="00291608">
        <w:rPr>
          <w:i/>
          <w:iCs/>
        </w:rPr>
        <w:t>t</w:t>
      </w:r>
      <w:r w:rsidRPr="00291608">
        <w:rPr>
          <w:vertAlign w:val="subscript"/>
        </w:rPr>
        <w:t>1</w:t>
      </w:r>
      <w:r>
        <w:t xml:space="preserve"> </w:t>
      </w:r>
      <w:r w:rsidRPr="00291608">
        <w:t>increment of the ADEQUATE</w:t>
      </w:r>
      <w:r w:rsidR="00341341">
        <w:t xml:space="preserve"> collects</w:t>
      </w:r>
      <w:r w:rsidRPr="00291608">
        <w:t xml:space="preserve"> a total of</w:t>
      </w:r>
      <w:r>
        <w:t xml:space="preserve"> 8</w:t>
      </w:r>
      <w:r w:rsidRPr="00291608">
        <w:rPr>
          <w:i/>
          <w:iCs/>
        </w:rPr>
        <w:t>n</w:t>
      </w:r>
      <w:r>
        <w:t xml:space="preserve"> </w:t>
      </w:r>
      <w:r w:rsidR="00341341">
        <w:t>transients</w:t>
      </w:r>
      <w:r w:rsidRPr="00291608">
        <w:t xml:space="preserve"> (where</w:t>
      </w:r>
      <w:r>
        <w:t xml:space="preserve"> </w:t>
      </w:r>
      <w:r w:rsidRPr="00291608">
        <w:rPr>
          <w:i/>
          <w:iCs/>
        </w:rPr>
        <w:t>n</w:t>
      </w:r>
      <w:r>
        <w:t xml:space="preserve"> </w:t>
      </w:r>
      <w:r w:rsidRPr="00291608">
        <w:t xml:space="preserve">is some positive integer); the </w:t>
      </w:r>
      <w:r w:rsidRPr="00291608">
        <w:rPr>
          <w:vertAlign w:val="superscript"/>
        </w:rPr>
        <w:t>15</w:t>
      </w:r>
      <w:r w:rsidRPr="00291608">
        <w:t>N HMBC</w:t>
      </w:r>
      <w:r>
        <w:t xml:space="preserve"> 6</w:t>
      </w:r>
      <w:r w:rsidRPr="00291608">
        <w:rPr>
          <w:i/>
          <w:iCs/>
        </w:rPr>
        <w:t>n</w:t>
      </w:r>
      <w:r>
        <w:t xml:space="preserve"> </w:t>
      </w:r>
      <w:r w:rsidR="00341341">
        <w:t>transients</w:t>
      </w:r>
      <w:r w:rsidRPr="00291608">
        <w:t xml:space="preserve">; and the </w:t>
      </w:r>
      <w:r w:rsidRPr="00291608">
        <w:rPr>
          <w:vertAlign w:val="superscript"/>
        </w:rPr>
        <w:t>13</w:t>
      </w:r>
      <w:r w:rsidRPr="00291608">
        <w:t>C HMBC and HSQ</w:t>
      </w:r>
      <w:r>
        <w:t xml:space="preserve">C </w:t>
      </w:r>
      <w:r w:rsidRPr="00291608">
        <w:rPr>
          <w:i/>
          <w:iCs/>
        </w:rPr>
        <w:t>n</w:t>
      </w:r>
      <w:r>
        <w:t xml:space="preserve"> </w:t>
      </w:r>
      <w:r w:rsidR="00341341">
        <w:t>transients</w:t>
      </w:r>
      <w:r w:rsidRPr="00291608">
        <w:t xml:space="preserve"> each. The value of </w:t>
      </w:r>
      <w:r w:rsidRPr="00291608">
        <w:rPr>
          <w:rFonts w:ascii="Cambria Math" w:hAnsi="Cambria Math" w:cs="Cambria Math"/>
        </w:rPr>
        <w:t>𝑛</w:t>
      </w:r>
      <w:r w:rsidRPr="00291608">
        <w:t xml:space="preserve"> is chosen to ensure that all spectra have sufficient sensitivity; the spectra in Figure 4 were acquired with</w:t>
      </w:r>
      <w:r>
        <w:t xml:space="preserve"> </w:t>
      </w:r>
      <w:r w:rsidRPr="00291608">
        <w:rPr>
          <w:i/>
          <w:iCs/>
        </w:rPr>
        <w:t>n</w:t>
      </w:r>
      <w:r>
        <w:t> = 2</w:t>
      </w:r>
      <w:r w:rsidRPr="00291608">
        <w:t xml:space="preserve">. Using the pulse programmes provided in the </w:t>
      </w:r>
      <w:r w:rsidRPr="00291608">
        <w:rPr>
          <w:i/>
          <w:iCs/>
        </w:rPr>
        <w:t>Supplementary Information</w:t>
      </w:r>
      <w:r w:rsidRPr="00291608">
        <w:t>, the exact number of transients for each module can be customised via user-defined constants. The exact implementation of these supersequences is described in detail in Section S1.</w:t>
      </w:r>
    </w:p>
    <w:p w14:paraId="1B266860" w14:textId="0BD35F27" w:rsidR="00291608" w:rsidRPr="00291608" w:rsidRDefault="00291608" w:rsidP="00291608">
      <w:pPr>
        <w:pStyle w:val="RSCB02ArticleText"/>
      </w:pPr>
      <w:r w:rsidRPr="00291608">
        <w:t xml:space="preserve">The acquisition of the </w:t>
      </w:r>
      <w:r w:rsidR="00BE11BA" w:rsidRPr="00BE11BA">
        <w:rPr>
          <w:i/>
          <w:iCs/>
        </w:rPr>
        <w:t>p</w:t>
      </w:r>
      <w:r w:rsidR="00BE11BA">
        <w:t>-</w:t>
      </w:r>
      <w:r w:rsidRPr="00291608">
        <w:t xml:space="preserve">NOAH-4 </w:t>
      </w:r>
      <w:r>
        <w:t>A(B</w:t>
      </w:r>
      <w:r w:rsidRPr="00291608">
        <w:rPr>
          <w:vertAlign w:val="subscript"/>
        </w:rPr>
        <w:t>N</w:t>
      </w:r>
      <w:r w:rsidRPr="00291608">
        <w:t>/</w:t>
      </w:r>
      <w:r>
        <w:t>B</w:t>
      </w:r>
      <w:r w:rsidRPr="00291608">
        <w:t xml:space="preserve">/S) spectra in Figure 4 took 124 minutes; in contrast, normal acquisition of all four experiments (with the equivalent number of transients per module) required a total of 223 minutes. As the ADEQUATE is placed first in the supersequence, its sensitivity is almost identical to that of a standalone ADEQUATE; the inclusion of the ZIP element causes only an approximate 5% loss. The </w:t>
      </w:r>
      <w:r w:rsidRPr="00291608">
        <w:rPr>
          <w:vertAlign w:val="superscript"/>
        </w:rPr>
        <w:t>15</w:t>
      </w:r>
      <w:r w:rsidRPr="00291608">
        <w:t xml:space="preserve">N and </w:t>
      </w:r>
      <w:r w:rsidRPr="00291608">
        <w:rPr>
          <w:vertAlign w:val="superscript"/>
        </w:rPr>
        <w:t>13</w:t>
      </w:r>
      <w:r w:rsidRPr="00291608">
        <w:t xml:space="preserve">C HMBC spectra experience small losses (16–29%) in sensitivity, due to imperfect magnetisation retention by the ADEQUATE module. This is, however, outweighed by the almost twofold time savings provided by concatenation of the modules: if the NOAH supersequence were acquired for as long as the standalone experiments were, the </w:t>
      </w:r>
      <w:r w:rsidRPr="00291608">
        <w:rPr>
          <w:vertAlign w:val="superscript"/>
        </w:rPr>
        <w:t>15</w:t>
      </w:r>
      <w:r w:rsidRPr="00291608">
        <w:t xml:space="preserve">N HMBC spectra </w:t>
      </w:r>
      <w:r w:rsidRPr="00291608">
        <w:t xml:space="preserve">would have almost the same SNR, and the </w:t>
      </w:r>
      <w:r w:rsidRPr="00291608">
        <w:rPr>
          <w:vertAlign w:val="superscript"/>
        </w:rPr>
        <w:t>13</w:t>
      </w:r>
      <w:r w:rsidRPr="00291608">
        <w:t xml:space="preserve">C HMBC from the NOAH would in fact have a 12% improvement in SNR. Due to the reuse of </w:t>
      </w:r>
      <w:r w:rsidRPr="00291608">
        <w:rPr>
          <w:vertAlign w:val="superscript"/>
        </w:rPr>
        <w:t>1</w:t>
      </w:r>
      <w:r w:rsidRPr="00291608">
        <w:t>H</w:t>
      </w:r>
      <w:r w:rsidRPr="00291608">
        <w:rPr>
          <w:vertAlign w:val="superscript"/>
        </w:rPr>
        <w:t>C</w:t>
      </w:r>
      <w:r w:rsidRPr="00291608">
        <w:t xml:space="preserve"> magnetisation, the HSQC module only retains 29% of its original sensitivity. However, as the HSQC is still two orders of magnitude more sensitive than the ADEQUATE, this decrease is readily tolerated; if necessary, the sensitivity-enhanced HSQC module</w:t>
      </w:r>
      <w:r w:rsidRPr="00291608">
        <w:rPr>
          <w:vertAlign w:val="superscript"/>
        </w:rPr>
        <w:t>23,24</w:t>
      </w:r>
      <w:del w:id="16" w:author="Jonathan Yong" w:date="2023-04-09T17:34:00Z">
        <w:r w:rsidRPr="00291608" w:rsidDel="00251D88">
          <w:rPr>
            <w:vertAlign w:val="superscript"/>
          </w:rPr>
          <w:delText>,33,34</w:delText>
        </w:r>
      </w:del>
      <w:r w:rsidRPr="00291608">
        <w:t xml:space="preserve"> may also be used in its place.</w:t>
      </w:r>
    </w:p>
    <w:p w14:paraId="1BC7C8B5" w14:textId="2899BACD" w:rsidR="002103E0" w:rsidRDefault="00621930" w:rsidP="00291608">
      <w:pPr>
        <w:pStyle w:val="RSCB02ArticleText"/>
      </w:pPr>
      <w:r>
        <w:rPr>
          <w:noProof/>
        </w:rPr>
        <w:drawing>
          <wp:anchor distT="0" distB="0" distL="114300" distR="114300" simplePos="0" relativeHeight="251666432" behindDoc="0" locked="0" layoutInCell="1" allowOverlap="1" wp14:anchorId="50312830" wp14:editId="22D23368">
            <wp:simplePos x="0" y="0"/>
            <wp:positionH relativeFrom="column">
              <wp:posOffset>68407</wp:posOffset>
            </wp:positionH>
            <wp:positionV relativeFrom="paragraph">
              <wp:posOffset>1260879</wp:posOffset>
            </wp:positionV>
            <wp:extent cx="2987675" cy="29584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675" cy="2958465"/>
                    </a:xfrm>
                    <a:prstGeom prst="rect">
                      <a:avLst/>
                    </a:prstGeom>
                  </pic:spPr>
                </pic:pic>
              </a:graphicData>
            </a:graphic>
            <wp14:sizeRelH relativeFrom="page">
              <wp14:pctWidth>0</wp14:pctWidth>
            </wp14:sizeRelH>
            <wp14:sizeRelV relativeFrom="page">
              <wp14:pctHeight>0</wp14:pctHeight>
            </wp14:sizeRelV>
          </wp:anchor>
        </w:drawing>
      </w:r>
      <w:r w:rsidR="00291608" w:rsidRPr="00291608">
        <w:t>While this combination of modules proves to be particularly elegant in that it furnishes virtually all heteronuclear correlations needed for structural assignment of nitrogen-containing organic molecules, it</w:t>
      </w:r>
      <w:r w:rsidR="00291608" w:rsidRPr="00291608">
        <w:rPr>
          <w:rFonts w:ascii="Minion 3" w:hAnsi="Minion 3" w:cs="Minion 3"/>
          <w:color w:val="000000"/>
        </w:rPr>
        <w:t xml:space="preserve"> </w:t>
      </w:r>
      <w:r w:rsidR="00291608" w:rsidRPr="00291608">
        <w:t xml:space="preserve">is by no means the only valid one. The principle of interleaved modules can be used to incorporate almost any experiment that may be required: as an example, spectra from a </w:t>
      </w:r>
      <w:r w:rsidR="008515D1" w:rsidRPr="008515D1">
        <w:rPr>
          <w:i/>
          <w:iCs/>
        </w:rPr>
        <w:t>p</w:t>
      </w:r>
      <w:r w:rsidR="008515D1">
        <w:t>-</w:t>
      </w:r>
      <w:r w:rsidR="00291608" w:rsidRPr="00291608">
        <w:t xml:space="preserve">NOAH-4 </w:t>
      </w:r>
      <w:r w:rsidR="00291608">
        <w:t>A(B</w:t>
      </w:r>
      <w:r w:rsidR="00291608" w:rsidRPr="00291608">
        <w:rPr>
          <w:vertAlign w:val="subscript"/>
        </w:rPr>
        <w:t>N</w:t>
      </w:r>
      <w:r w:rsidR="00291608" w:rsidRPr="00291608">
        <w:t>/</w:t>
      </w:r>
      <w:r w:rsidR="00291608">
        <w:t>N</w:t>
      </w:r>
      <w:r w:rsidR="00291608" w:rsidRPr="00291608">
        <w:t>/S) experiment (N</w:t>
      </w:r>
      <w:r w:rsidR="00291608">
        <w:t> </w:t>
      </w:r>
      <w:r w:rsidR="00291608" w:rsidRPr="00291608">
        <w:t>=</w:t>
      </w:r>
      <w:r w:rsidR="00291608">
        <w:t> </w:t>
      </w:r>
      <w:r w:rsidR="00291608" w:rsidRPr="00291608">
        <w:t xml:space="preserve">NOESY, </w:t>
      </w:r>
      <w:r w:rsidR="00291608">
        <w:t xml:space="preserve">replacing </w:t>
      </w:r>
      <w:r w:rsidR="00291608" w:rsidRPr="00291608">
        <w:t xml:space="preserve">the </w:t>
      </w:r>
      <w:r w:rsidR="00291608" w:rsidRPr="00291608">
        <w:rPr>
          <w:vertAlign w:val="superscript"/>
        </w:rPr>
        <w:t>13</w:t>
      </w:r>
      <w:r w:rsidR="00291608" w:rsidRPr="00291608">
        <w:t>C HMBC) are shown in Figure S</w:t>
      </w:r>
      <w:ins w:id="17" w:author="Jonathan Yong" w:date="2023-04-09T17:26:00Z">
        <w:r w:rsidR="00462420">
          <w:t>3</w:t>
        </w:r>
      </w:ins>
      <w:del w:id="18" w:author="Jonathan Yong" w:date="2023-04-09T17:26:00Z">
        <w:r w:rsidR="00291608" w:rsidRPr="00291608" w:rsidDel="00462420">
          <w:delText>2</w:delText>
        </w:r>
      </w:del>
      <w:r w:rsidR="002103E0">
        <w:t>.</w:t>
      </w:r>
    </w:p>
    <w:p w14:paraId="6A702068" w14:textId="68CFDEFA" w:rsidR="00621930" w:rsidRDefault="00621930" w:rsidP="00621930">
      <w:pPr>
        <w:pStyle w:val="Caption"/>
      </w:pPr>
      <w:r w:rsidRPr="00E72CB6">
        <w:rPr>
          <w:i/>
          <w:iCs/>
        </w:rPr>
        <w:t xml:space="preserve">Figure 4: </w:t>
      </w:r>
      <w:r w:rsidRPr="00E72CB6">
        <w:t xml:space="preserve">Spectra obtained from the </w:t>
      </w:r>
      <w:r w:rsidR="008515D1" w:rsidRPr="008515D1">
        <w:rPr>
          <w:i/>
          <w:iCs/>
        </w:rPr>
        <w:t>p</w:t>
      </w:r>
      <w:r w:rsidR="008515D1">
        <w:t>-</w:t>
      </w:r>
      <w:r w:rsidRPr="00E72CB6">
        <w:t>NOAH-4 A</w:t>
      </w:r>
      <w:r>
        <w:t>(</w:t>
      </w:r>
      <w:r w:rsidRPr="00E72CB6">
        <w:t>B</w:t>
      </w:r>
      <w:r w:rsidRPr="00E72CB6">
        <w:rPr>
          <w:vertAlign w:val="subscript"/>
        </w:rPr>
        <w:t>N</w:t>
      </w:r>
      <w:r>
        <w:t>/</w:t>
      </w:r>
      <w:r w:rsidRPr="00E72CB6">
        <w:t>B</w:t>
      </w:r>
      <w:r>
        <w:t>/</w:t>
      </w:r>
      <w:r w:rsidRPr="00E72CB6">
        <w:t>S</w:t>
      </w:r>
      <w:r>
        <w:t>)</w:t>
      </w:r>
      <w:r w:rsidRPr="00E72CB6">
        <w:t xml:space="preserve"> supersequence.</w:t>
      </w:r>
      <w:r>
        <w:t xml:space="preserve"> All modules were recorded with 256 </w:t>
      </w:r>
      <w:r w:rsidRPr="00E72CB6">
        <w:rPr>
          <w:i/>
          <w:iCs/>
        </w:rPr>
        <w:t>t</w:t>
      </w:r>
      <w:r w:rsidRPr="00E72CB6">
        <w:rPr>
          <w:vertAlign w:val="subscript"/>
        </w:rPr>
        <w:t>1</w:t>
      </w:r>
      <w:r>
        <w:t xml:space="preserve"> increments.</w:t>
      </w:r>
      <w:r w:rsidRPr="00E72CB6">
        <w:t xml:space="preserve"> </w:t>
      </w:r>
      <w:r w:rsidRPr="00E72CB6">
        <w:rPr>
          <w:b/>
        </w:rPr>
        <w:t xml:space="preserve">(a) </w:t>
      </w:r>
      <w:r w:rsidRPr="00E72CB6">
        <w:t xml:space="preserve">1,1-ADEQUATE (16 transients). </w:t>
      </w:r>
      <w:r w:rsidRPr="00E72CB6">
        <w:rPr>
          <w:b/>
        </w:rPr>
        <w:t xml:space="preserve">(b) </w:t>
      </w:r>
      <w:r w:rsidRPr="00E72CB6">
        <w:rPr>
          <w:vertAlign w:val="superscript"/>
        </w:rPr>
        <w:t>15</w:t>
      </w:r>
      <w:r w:rsidRPr="00E72CB6">
        <w:t xml:space="preserve">N HMBC (12 transients). </w:t>
      </w:r>
      <w:r w:rsidRPr="00E72CB6">
        <w:rPr>
          <w:b/>
        </w:rPr>
        <w:t xml:space="preserve">(c) </w:t>
      </w:r>
      <w:r w:rsidRPr="00E72CB6">
        <w:rPr>
          <w:vertAlign w:val="superscript"/>
        </w:rPr>
        <w:t>13</w:t>
      </w:r>
      <w:r w:rsidRPr="00E72CB6">
        <w:t xml:space="preserve">C HMBC (2 transients). </w:t>
      </w:r>
      <w:r w:rsidRPr="00E72CB6">
        <w:rPr>
          <w:b/>
        </w:rPr>
        <w:t xml:space="preserve">(d) </w:t>
      </w:r>
      <w:r w:rsidRPr="00E72CB6">
        <w:rPr>
          <w:vertAlign w:val="superscript"/>
        </w:rPr>
        <w:t>13</w:t>
      </w:r>
      <w:r w:rsidRPr="00E72CB6">
        <w:t>C HSQC (2 transients). Spectra were obtained on a 700</w:t>
      </w:r>
      <w:r>
        <w:t> </w:t>
      </w:r>
      <w:r w:rsidRPr="00E72CB6">
        <w:t>MHz Bruker AV III equipped with a TCI H/C/N cryoprobe; the sample used was 50</w:t>
      </w:r>
      <w:r>
        <w:t> </w:t>
      </w:r>
      <w:r w:rsidRPr="00E72CB6">
        <w:t>mM brucine in CDCl</w:t>
      </w:r>
      <w:r w:rsidRPr="00E72CB6">
        <w:rPr>
          <w:vertAlign w:val="subscript"/>
        </w:rPr>
        <w:t>3</w:t>
      </w:r>
      <w:r w:rsidRPr="00E72CB6">
        <w:t>.</w:t>
      </w:r>
    </w:p>
    <w:p w14:paraId="18DAAEED" w14:textId="7168D857" w:rsidR="00291608" w:rsidRDefault="00291608" w:rsidP="00291608">
      <w:pPr>
        <w:pStyle w:val="RSCB02ArticleText"/>
      </w:pPr>
      <w:r w:rsidRPr="00291608">
        <w:t xml:space="preserve">As a final example, we add a further </w:t>
      </w:r>
      <w:r w:rsidRPr="00291608">
        <w:rPr>
          <w:vertAlign w:val="superscript"/>
        </w:rPr>
        <w:t>15</w:t>
      </w:r>
      <w:r w:rsidRPr="00291608">
        <w:t>N seHSQC</w:t>
      </w:r>
      <w:r>
        <w:t xml:space="preserve"> (S</w:t>
      </w:r>
      <w:r w:rsidRPr="00291608">
        <w:rPr>
          <w:spacing w:val="-60"/>
          <w:position w:val="2"/>
          <w:vertAlign w:val="superscript"/>
        </w:rPr>
        <w:t>+</w:t>
      </w:r>
      <w:r w:rsidRPr="00291608">
        <w:rPr>
          <w:vertAlign w:val="subscript"/>
        </w:rPr>
        <w:t>N</w:t>
      </w:r>
      <w:r>
        <w:t>)</w:t>
      </w:r>
      <w:r w:rsidRPr="00291608">
        <w:t xml:space="preserve"> module to the above sequence. The </w:t>
      </w:r>
      <w:r w:rsidRPr="00291608">
        <w:rPr>
          <w:vertAlign w:val="superscript"/>
        </w:rPr>
        <w:t>15</w:t>
      </w:r>
      <w:r w:rsidRPr="00291608">
        <w:t xml:space="preserve">N seHSQC uses only </w:t>
      </w:r>
      <w:r w:rsidRPr="00291608">
        <w:rPr>
          <w:vertAlign w:val="superscript"/>
        </w:rPr>
        <w:t>1</w:t>
      </w:r>
      <w:r w:rsidRPr="00291608">
        <w:t>H</w:t>
      </w:r>
      <w:r w:rsidRPr="00291608">
        <w:rPr>
          <w:vertAlign w:val="superscript"/>
        </w:rPr>
        <w:t>N</w:t>
      </w:r>
      <w:r w:rsidRPr="00291608">
        <w:t xml:space="preserve"> magnetisation (i.e. protons directly bonded to </w:t>
      </w:r>
      <w:r w:rsidRPr="00291608">
        <w:rPr>
          <w:vertAlign w:val="superscript"/>
        </w:rPr>
        <w:t>15</w:t>
      </w:r>
      <w:r w:rsidRPr="00291608">
        <w:t xml:space="preserve">N), which is separate from all other modules introduced so far. Thus, in principle, it can simply be added </w:t>
      </w:r>
      <w:r w:rsidRPr="00291608">
        <w:rPr>
          <w:i/>
          <w:iCs/>
        </w:rPr>
        <w:t xml:space="preserve">linearly </w:t>
      </w:r>
      <w:r w:rsidRPr="00291608">
        <w:t xml:space="preserve">as a third sequential module to the supersequence: such an arrangement would maximise its sensitivity as the </w:t>
      </w:r>
      <w:r w:rsidRPr="00291608">
        <w:rPr>
          <w:vertAlign w:val="superscript"/>
        </w:rPr>
        <w:t>15</w:t>
      </w:r>
      <w:r w:rsidRPr="00291608">
        <w:t xml:space="preserve">N seHSQC data are collected on every scan in the supersequence. Such an arrangement would, however, compromise the performance of the other modules, as they must then be modified to preserve the requisite </w:t>
      </w:r>
      <w:r w:rsidRPr="00291608">
        <w:rPr>
          <w:vertAlign w:val="superscript"/>
        </w:rPr>
        <w:t>1</w:t>
      </w:r>
      <w:r w:rsidRPr="00291608">
        <w:t>H</w:t>
      </w:r>
      <w:r w:rsidRPr="00291608">
        <w:rPr>
          <w:vertAlign w:val="superscript"/>
        </w:rPr>
        <w:t>N</w:t>
      </w:r>
      <w:r w:rsidRPr="00291608">
        <w:t xml:space="preserve"> magnetisation: for example, the HMBC modules would need to be modified to include the</w:t>
      </w:r>
      <w:r>
        <w:t xml:space="preserve"> </w:t>
      </w:r>
      <w:r w:rsidRPr="00291608">
        <w:rPr>
          <w:i/>
          <w:iCs/>
        </w:rPr>
        <w:t>zz</w:t>
      </w:r>
      <w:r>
        <w:t>-</w:t>
      </w:r>
      <w:r w:rsidRPr="00291608">
        <w:t>filter,</w:t>
      </w:r>
      <w:r w:rsidRPr="00291608">
        <w:rPr>
          <w:vertAlign w:val="superscript"/>
        </w:rPr>
        <w:t>5,6</w:t>
      </w:r>
      <w:r w:rsidRPr="00291608">
        <w:t xml:space="preserve"> which leads to further sensitivity losses. Instead of this, the </w:t>
      </w:r>
      <w:r w:rsidRPr="00291608">
        <w:rPr>
          <w:vertAlign w:val="superscript"/>
        </w:rPr>
        <w:t>15</w:t>
      </w:r>
      <w:r w:rsidRPr="00291608">
        <w:t xml:space="preserve">N seHSQC can most efficiently be implemented in a ‘vertical’, interleaved manner, by simply reducing the number of transients for the </w:t>
      </w:r>
      <w:r w:rsidRPr="00291608">
        <w:rPr>
          <w:vertAlign w:val="superscript"/>
        </w:rPr>
        <w:t>15</w:t>
      </w:r>
      <w:r w:rsidRPr="00291608">
        <w:t>N HMBC b</w:t>
      </w:r>
      <w:r>
        <w:t xml:space="preserve">y </w:t>
      </w:r>
      <w:r w:rsidRPr="00291608">
        <w:rPr>
          <w:i/>
          <w:iCs/>
        </w:rPr>
        <w:t>n</w:t>
      </w:r>
      <w:r>
        <w:t xml:space="preserve"> </w:t>
      </w:r>
      <w:r w:rsidRPr="00291608">
        <w:t xml:space="preserve">and diverting these towards the </w:t>
      </w:r>
      <w:r w:rsidRPr="00291608">
        <w:rPr>
          <w:vertAlign w:val="superscript"/>
        </w:rPr>
        <w:t>15</w:t>
      </w:r>
      <w:r w:rsidRPr="00291608">
        <w:t>N seHSQC. This means that the second slot in the supersequence now alternates</w:t>
      </w:r>
      <w:r>
        <w:rPr>
          <w:rFonts w:ascii="Minion 3" w:hAnsi="Minion 3" w:cs="Minion 3"/>
          <w:color w:val="000000"/>
          <w:w w:val="100"/>
          <w:sz w:val="22"/>
          <w:szCs w:val="22"/>
        </w:rPr>
        <w:t xml:space="preserve"> </w:t>
      </w:r>
      <w:r w:rsidRPr="00291608">
        <w:lastRenderedPageBreak/>
        <w:t xml:space="preserve">between four different experiments, as shown in Figure 1e. This example especially illustrates how the use of interleaved </w:t>
      </w:r>
      <w:r w:rsidRPr="00291608">
        <w:rPr>
          <w:i/>
          <w:iCs/>
        </w:rPr>
        <w:t xml:space="preserve">and </w:t>
      </w:r>
      <w:r w:rsidRPr="00291608">
        <w:t xml:space="preserve">sequential acquisition leads to much greater flexibility in supersequence design, especially when considering the </w:t>
      </w:r>
      <w:proofErr w:type="spellStart"/>
      <w:r w:rsidRPr="00291608">
        <w:t>relative</w:t>
      </w:r>
      <w:del w:id="19" w:author="Tim Claridge" w:date="2023-04-06T11:16:00Z">
        <w:r w:rsidRPr="00291608" w:rsidDel="002A3A75">
          <w:delText xml:space="preserve"> </w:delText>
        </w:r>
        <w:r w:rsidR="00156475" w:rsidDel="002A3A75">
          <w:rPr>
            <w:noProof/>
          </w:rPr>
          <w:drawing>
            <wp:anchor distT="0" distB="0" distL="114300" distR="114300" simplePos="0" relativeHeight="251667456" behindDoc="0" locked="0" layoutInCell="1" allowOverlap="1" wp14:anchorId="124CECE8" wp14:editId="1C79EACC">
              <wp:simplePos x="0" y="0"/>
              <wp:positionH relativeFrom="column">
                <wp:posOffset>40596</wp:posOffset>
              </wp:positionH>
              <wp:positionV relativeFrom="paragraph">
                <wp:posOffset>636905</wp:posOffset>
              </wp:positionV>
              <wp:extent cx="2987675" cy="458978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7675" cy="4589780"/>
                      </a:xfrm>
                      <a:prstGeom prst="rect">
                        <a:avLst/>
                      </a:prstGeom>
                    </pic:spPr>
                  </pic:pic>
                </a:graphicData>
              </a:graphic>
              <wp14:sizeRelH relativeFrom="page">
                <wp14:pctWidth>0</wp14:pctWidth>
              </wp14:sizeRelH>
              <wp14:sizeRelV relativeFrom="page">
                <wp14:pctHeight>0</wp14:pctHeight>
              </wp14:sizeRelV>
            </wp:anchor>
          </w:drawing>
        </w:r>
      </w:del>
      <w:r w:rsidRPr="00291608">
        <w:t>sensitivities</w:t>
      </w:r>
      <w:proofErr w:type="spellEnd"/>
      <w:r w:rsidRPr="00291608">
        <w:t xml:space="preserve"> of different modules.</w:t>
      </w:r>
    </w:p>
    <w:p w14:paraId="5C54B91D" w14:textId="46C974D5" w:rsidR="00156475" w:rsidDel="002A3A75" w:rsidRDefault="00156475" w:rsidP="00156475">
      <w:pPr>
        <w:pStyle w:val="Caption"/>
        <w:rPr>
          <w:del w:id="20" w:author="Tim Claridge" w:date="2023-04-06T11:17:00Z"/>
        </w:rPr>
      </w:pPr>
      <w:commentRangeStart w:id="21"/>
      <w:del w:id="22" w:author="Tim Claridge" w:date="2023-04-06T11:17:00Z">
        <w:r w:rsidRPr="002103E0" w:rsidDel="002A3A75">
          <w:rPr>
            <w:i/>
            <w:iCs/>
          </w:rPr>
          <w:delText xml:space="preserve">Figure 5: </w:delText>
        </w:r>
        <w:r w:rsidRPr="002103E0" w:rsidDel="002A3A75">
          <w:delText xml:space="preserve">Spectra obtained from the </w:delText>
        </w:r>
        <w:r w:rsidR="008515D1" w:rsidRPr="008515D1" w:rsidDel="002A3A75">
          <w:rPr>
            <w:i/>
            <w:iCs/>
          </w:rPr>
          <w:delText>p</w:delText>
        </w:r>
        <w:r w:rsidR="008515D1" w:rsidDel="002A3A75">
          <w:delText>-</w:delText>
        </w:r>
        <w:r w:rsidRPr="00C83180" w:rsidDel="002A3A75">
          <w:delText>NOAH-5 A</w:delText>
        </w:r>
        <w:r w:rsidDel="002A3A75">
          <w:delText>(</w:delText>
        </w:r>
        <w:r w:rsidRPr="00C83180" w:rsidDel="002A3A75">
          <w:delText>B</w:delText>
        </w:r>
        <w:r w:rsidRPr="00C83180" w:rsidDel="002A3A75">
          <w:rPr>
            <w:vertAlign w:val="subscript"/>
          </w:rPr>
          <w:delText>N</w:delText>
        </w:r>
        <w:r w:rsidDel="002A3A75">
          <w:delText>/</w:delText>
        </w:r>
        <w:r w:rsidRPr="00C83180" w:rsidDel="002A3A75">
          <w:delText>B</w:delText>
        </w:r>
        <w:r w:rsidDel="002A3A75">
          <w:delText>/S</w:delText>
        </w:r>
        <w:r w:rsidRPr="00291608" w:rsidDel="002A3A75">
          <w:rPr>
            <w:spacing w:val="-60"/>
            <w:position w:val="2"/>
            <w:vertAlign w:val="superscript"/>
          </w:rPr>
          <w:delText>+</w:delText>
        </w:r>
        <w:r w:rsidRPr="00291608" w:rsidDel="002A3A75">
          <w:rPr>
            <w:vertAlign w:val="subscript"/>
          </w:rPr>
          <w:delText>N</w:delText>
        </w:r>
        <w:r w:rsidDel="002A3A75">
          <w:delText>/</w:delText>
        </w:r>
        <w:r w:rsidRPr="00C83180" w:rsidDel="002A3A75">
          <w:delText>S</w:delText>
        </w:r>
        <w:r w:rsidDel="002A3A75">
          <w:delText>)</w:delText>
        </w:r>
        <w:r w:rsidRPr="002103E0" w:rsidDel="002A3A75">
          <w:delText xml:space="preserve"> supersequence.</w:delText>
        </w:r>
        <w:r w:rsidDel="002A3A75">
          <w:delText xml:space="preserve"> All modules were recorded with 256 </w:delText>
        </w:r>
        <w:r w:rsidRPr="00E72CB6" w:rsidDel="002A3A75">
          <w:rPr>
            <w:i/>
            <w:iCs/>
          </w:rPr>
          <w:delText>t</w:delText>
        </w:r>
        <w:r w:rsidRPr="00E72CB6" w:rsidDel="002A3A75">
          <w:rPr>
            <w:vertAlign w:val="subscript"/>
          </w:rPr>
          <w:delText>1</w:delText>
        </w:r>
        <w:r w:rsidDel="002A3A75">
          <w:delText xml:space="preserve"> increments.</w:delText>
        </w:r>
        <w:r w:rsidRPr="002103E0" w:rsidDel="002A3A75">
          <w:delText xml:space="preserve"> </w:delText>
        </w:r>
        <w:r w:rsidRPr="002103E0" w:rsidDel="002A3A75">
          <w:rPr>
            <w:b/>
          </w:rPr>
          <w:delText xml:space="preserve">(a) </w:delText>
        </w:r>
        <w:r w:rsidRPr="002103E0" w:rsidDel="002A3A75">
          <w:delText xml:space="preserve">1,1-ADEQUATE (16 transients). </w:delText>
        </w:r>
        <w:r w:rsidRPr="002103E0" w:rsidDel="002A3A75">
          <w:rPr>
            <w:b/>
          </w:rPr>
          <w:delText xml:space="preserve">(b) </w:delText>
        </w:r>
        <w:r w:rsidRPr="002103E0" w:rsidDel="002A3A75">
          <w:rPr>
            <w:vertAlign w:val="superscript"/>
          </w:rPr>
          <w:delText>15</w:delText>
        </w:r>
        <w:r w:rsidRPr="002103E0" w:rsidDel="002A3A75">
          <w:delText xml:space="preserve">N HMBC (10 transients). </w:delText>
        </w:r>
        <w:r w:rsidRPr="002103E0" w:rsidDel="002A3A75">
          <w:rPr>
            <w:b/>
          </w:rPr>
          <w:delText xml:space="preserve">(c) </w:delText>
        </w:r>
        <w:r w:rsidRPr="002103E0" w:rsidDel="002A3A75">
          <w:rPr>
            <w:vertAlign w:val="superscript"/>
          </w:rPr>
          <w:delText>13</w:delText>
        </w:r>
        <w:r w:rsidRPr="002103E0" w:rsidDel="002A3A75">
          <w:delText xml:space="preserve">C HMBC (2 transients). </w:delText>
        </w:r>
        <w:r w:rsidRPr="002103E0" w:rsidDel="002A3A75">
          <w:rPr>
            <w:b/>
          </w:rPr>
          <w:delText xml:space="preserve">(d) </w:delText>
        </w:r>
        <w:r w:rsidRPr="002103E0" w:rsidDel="002A3A75">
          <w:rPr>
            <w:vertAlign w:val="superscript"/>
          </w:rPr>
          <w:delText>15</w:delText>
        </w:r>
        <w:r w:rsidRPr="002103E0" w:rsidDel="002A3A75">
          <w:delText xml:space="preserve">N sensitivity-enhanced HSQC (2 transients). </w:delText>
        </w:r>
        <w:r w:rsidRPr="002103E0" w:rsidDel="002A3A75">
          <w:rPr>
            <w:b/>
          </w:rPr>
          <w:delText xml:space="preserve">(e) </w:delText>
        </w:r>
        <w:r w:rsidRPr="002103E0" w:rsidDel="002A3A75">
          <w:rPr>
            <w:vertAlign w:val="superscript"/>
          </w:rPr>
          <w:delText>13</w:delText>
        </w:r>
        <w:r w:rsidRPr="002103E0" w:rsidDel="002A3A75">
          <w:delText>C HSQC (2 transients). Spectra were obtained on a 700</w:delText>
        </w:r>
        <w:r w:rsidDel="002A3A75">
          <w:delText> </w:delText>
        </w:r>
        <w:r w:rsidRPr="002103E0" w:rsidDel="002A3A75">
          <w:delText>MHz Bruker AV III equipped with a TCI H/C/N cryoprobe; the sample used was 50</w:delText>
        </w:r>
        <w:r w:rsidDel="002A3A75">
          <w:delText> </w:delText>
        </w:r>
        <w:r w:rsidRPr="002103E0" w:rsidDel="002A3A75">
          <w:delText>mM cyclosporin A in C</w:delText>
        </w:r>
        <w:r w:rsidRPr="002103E0" w:rsidDel="002A3A75">
          <w:rPr>
            <w:vertAlign w:val="subscript"/>
          </w:rPr>
          <w:delText>6</w:delText>
        </w:r>
        <w:r w:rsidRPr="002103E0" w:rsidDel="002A3A75">
          <w:delText>D</w:delText>
        </w:r>
        <w:r w:rsidRPr="002103E0" w:rsidDel="002A3A75">
          <w:rPr>
            <w:vertAlign w:val="subscript"/>
          </w:rPr>
          <w:delText>6</w:delText>
        </w:r>
        <w:commentRangeEnd w:id="21"/>
        <w:r w:rsidR="002A3A75" w:rsidDel="002A3A75">
          <w:rPr>
            <w:rStyle w:val="CommentReference"/>
            <w:bCs w:val="0"/>
          </w:rPr>
          <w:commentReference w:id="21"/>
        </w:r>
        <w:r w:rsidRPr="002103E0" w:rsidDel="002A3A75">
          <w:delText>.</w:delText>
        </w:r>
      </w:del>
    </w:p>
    <w:p w14:paraId="0173B6D9" w14:textId="60435F5E" w:rsidR="00F22EAE" w:rsidRDefault="00291608" w:rsidP="003F7251">
      <w:pPr>
        <w:pStyle w:val="RSCB02ArticleText"/>
      </w:pPr>
      <w:r w:rsidRPr="002A3A75">
        <w:rPr>
          <w:highlight w:val="yellow"/>
        </w:rPr>
        <w:t>The five spectra obtained from this sequence are shown in Figure</w:t>
      </w:r>
      <w:ins w:id="23" w:author="Jonathan Yong" w:date="2023-04-09T17:02:00Z">
        <w:r w:rsidR="00E94D9C">
          <w:rPr>
            <w:highlight w:val="yellow"/>
          </w:rPr>
          <w:t xml:space="preserve"> S</w:t>
        </w:r>
      </w:ins>
      <w:ins w:id="24" w:author="Jonathan Yong" w:date="2023-04-09T17:26:00Z">
        <w:r w:rsidR="00462420">
          <w:rPr>
            <w:highlight w:val="yellow"/>
          </w:rPr>
          <w:t>6</w:t>
        </w:r>
      </w:ins>
      <w:del w:id="25" w:author="Jonathan Yong" w:date="2023-04-09T17:02:00Z">
        <w:r w:rsidRPr="002A3A75" w:rsidDel="00E94D9C">
          <w:rPr>
            <w:highlight w:val="yellow"/>
          </w:rPr>
          <w:delText xml:space="preserve"> </w:delText>
        </w:r>
      </w:del>
      <w:ins w:id="26" w:author="Tim Claridge" w:date="2023-04-06T11:17:00Z">
        <w:del w:id="27" w:author="Jonathan Yong" w:date="2023-04-09T17:02:00Z">
          <w:r w:rsidR="002A3A75" w:rsidDel="00E94D9C">
            <w:rPr>
              <w:highlight w:val="yellow"/>
            </w:rPr>
            <w:delText>SI XX</w:delText>
          </w:r>
        </w:del>
      </w:ins>
      <w:del w:id="28" w:author="Tim Claridge" w:date="2023-04-06T11:17:00Z">
        <w:r w:rsidRPr="002A3A75" w:rsidDel="002A3A75">
          <w:rPr>
            <w:highlight w:val="yellow"/>
          </w:rPr>
          <w:delText>5</w:delText>
        </w:r>
      </w:del>
      <w:r w:rsidRPr="002A3A75">
        <w:rPr>
          <w:highlight w:val="yellow"/>
        </w:rPr>
        <w:t>.</w:t>
      </w:r>
      <w:r w:rsidRPr="00291608">
        <w:t xml:space="preserve"> Collectively, this supersequence provides virtually all heteronuclear correlation data required for structural elucidation or assignment.</w:t>
      </w:r>
      <w:r w:rsidR="00F22EAE">
        <w:t xml:space="preserve"> </w:t>
      </w:r>
      <w:r w:rsidR="00F22EAE" w:rsidRPr="00F22EAE">
        <w:t xml:space="preserve">These can further be processed using covariance </w:t>
      </w:r>
      <w:del w:id="29" w:author="Jonathan Yong" w:date="2023-04-09T17:46:00Z">
        <w:r w:rsidR="00F22EAE" w:rsidRPr="00F22EAE" w:rsidDel="00FE474A">
          <w:delText>techniques</w:delText>
        </w:r>
        <w:r w:rsidR="00F22EAE" w:rsidRPr="00F22EAE" w:rsidDel="00FE474A">
          <w:rPr>
            <w:vertAlign w:val="superscript"/>
          </w:rPr>
          <w:delText>35</w:delText>
        </w:r>
      </w:del>
      <w:ins w:id="30" w:author="Jonathan Yong" w:date="2023-04-09T17:46:00Z">
        <w:r w:rsidR="00FE474A" w:rsidRPr="00F22EAE">
          <w:t>techniques</w:t>
        </w:r>
        <w:r w:rsidR="00FE474A" w:rsidRPr="00F22EAE">
          <w:rPr>
            <w:vertAlign w:val="superscript"/>
          </w:rPr>
          <w:t>3</w:t>
        </w:r>
        <w:r w:rsidR="00FE474A">
          <w:rPr>
            <w:vertAlign w:val="superscript"/>
          </w:rPr>
          <w:t>1</w:t>
        </w:r>
      </w:ins>
      <w:r w:rsidR="00F22EAE" w:rsidRPr="00F22EAE">
        <w:rPr>
          <w:vertAlign w:val="superscript"/>
        </w:rPr>
        <w:t>–</w:t>
      </w:r>
      <w:del w:id="31" w:author="Jonathan Yong" w:date="2023-04-09T17:46:00Z">
        <w:r w:rsidR="00F22EAE" w:rsidRPr="00F22EAE" w:rsidDel="00FE474A">
          <w:rPr>
            <w:vertAlign w:val="superscript"/>
          </w:rPr>
          <w:delText>37</w:delText>
        </w:r>
        <w:r w:rsidR="00F22EAE" w:rsidRPr="00F22EAE" w:rsidDel="00FE474A">
          <w:delText xml:space="preserve"> </w:delText>
        </w:r>
      </w:del>
      <w:ins w:id="32" w:author="Jonathan Yong" w:date="2023-04-09T17:46:00Z">
        <w:r w:rsidR="00FE474A" w:rsidRPr="00F22EAE">
          <w:rPr>
            <w:vertAlign w:val="superscript"/>
          </w:rPr>
          <w:t>3</w:t>
        </w:r>
        <w:r w:rsidR="00FE474A">
          <w:rPr>
            <w:vertAlign w:val="superscript"/>
          </w:rPr>
          <w:t>3</w:t>
        </w:r>
        <w:r w:rsidR="00FE474A" w:rsidRPr="00F22EAE">
          <w:t xml:space="preserve"> </w:t>
        </w:r>
      </w:ins>
      <w:r w:rsidR="00F22EAE" w:rsidRPr="00F22EAE">
        <w:t>to yield double-heteronuclear correlation spectra</w:t>
      </w:r>
      <w:r w:rsidR="00007DB3">
        <w:t xml:space="preserve"> (Section </w:t>
      </w:r>
      <w:del w:id="33" w:author="Jonathan Yong" w:date="2023-04-09T17:03:00Z">
        <w:r w:rsidR="00007DB3" w:rsidDel="00E94D9C">
          <w:delText>S4</w:delText>
        </w:r>
      </w:del>
      <w:ins w:id="34" w:author="Jonathan Yong" w:date="2023-04-09T17:03:00Z">
        <w:r w:rsidR="00E94D9C">
          <w:t>S</w:t>
        </w:r>
        <w:r w:rsidR="00E94D9C">
          <w:t>5</w:t>
        </w:r>
      </w:ins>
      <w:r w:rsidR="00007DB3">
        <w:t>)</w:t>
      </w:r>
      <w:r w:rsidR="00F22EAE" w:rsidRPr="00F22EAE">
        <w:t>.</w:t>
      </w:r>
      <w:r w:rsidRPr="00291608">
        <w:t xml:space="preserve"> This is similar in spirit to the PANACEA experiment,</w:t>
      </w:r>
      <w:del w:id="35" w:author="Jonathan Yong" w:date="2023-04-09T17:46:00Z">
        <w:r w:rsidRPr="00291608" w:rsidDel="00FE474A">
          <w:rPr>
            <w:vertAlign w:val="superscript"/>
          </w:rPr>
          <w:delText>3</w:delText>
        </w:r>
        <w:r w:rsidR="00F22EAE" w:rsidDel="00FE474A">
          <w:rPr>
            <w:vertAlign w:val="superscript"/>
          </w:rPr>
          <w:delText>8</w:delText>
        </w:r>
      </w:del>
      <w:ins w:id="36" w:author="Jonathan Yong" w:date="2023-04-09T17:46:00Z">
        <w:r w:rsidR="00FE474A" w:rsidRPr="00291608">
          <w:rPr>
            <w:vertAlign w:val="superscript"/>
          </w:rPr>
          <w:t>3</w:t>
        </w:r>
        <w:r w:rsidR="00FE474A">
          <w:rPr>
            <w:vertAlign w:val="superscript"/>
          </w:rPr>
          <w:t>4</w:t>
        </w:r>
      </w:ins>
      <w:r w:rsidRPr="00291608">
        <w:rPr>
          <w:vertAlign w:val="superscript"/>
        </w:rPr>
        <w:t>,</w:t>
      </w:r>
      <w:del w:id="37" w:author="Jonathan Yong" w:date="2023-04-09T17:46:00Z">
        <w:r w:rsidRPr="00291608" w:rsidDel="00FE474A">
          <w:rPr>
            <w:vertAlign w:val="superscript"/>
          </w:rPr>
          <w:delText>3</w:delText>
        </w:r>
        <w:r w:rsidR="00F22EAE" w:rsidDel="00FE474A">
          <w:rPr>
            <w:vertAlign w:val="superscript"/>
          </w:rPr>
          <w:delText>9</w:delText>
        </w:r>
        <w:r w:rsidRPr="00291608" w:rsidDel="00FE474A">
          <w:delText xml:space="preserve"> </w:delText>
        </w:r>
      </w:del>
      <w:ins w:id="38" w:author="Jonathan Yong" w:date="2023-04-09T17:46:00Z">
        <w:r w:rsidR="00FE474A" w:rsidRPr="00291608">
          <w:rPr>
            <w:vertAlign w:val="superscript"/>
          </w:rPr>
          <w:t>3</w:t>
        </w:r>
        <w:r w:rsidR="00FE474A">
          <w:rPr>
            <w:vertAlign w:val="superscript"/>
          </w:rPr>
          <w:t>5</w:t>
        </w:r>
        <w:r w:rsidR="00FE474A" w:rsidRPr="00291608">
          <w:t xml:space="preserve"> </w:t>
        </w:r>
      </w:ins>
      <w:r w:rsidRPr="00291608">
        <w:t xml:space="preserve">but yields greater sensitivity as it uses equilibrium </w:t>
      </w:r>
      <w:r w:rsidRPr="00291608">
        <w:rPr>
          <w:vertAlign w:val="superscript"/>
        </w:rPr>
        <w:t>1</w:t>
      </w:r>
      <w:r w:rsidRPr="00291608">
        <w:t>H magnetisation rather than the low-</w:t>
      </w:r>
      <w:proofErr w:type="spellStart"/>
      <w:r w:rsidRPr="00291608">
        <w:t>magnetogyric</w:t>
      </w:r>
      <w:proofErr w:type="spellEnd"/>
      <w:r w:rsidRPr="00291608">
        <w:t xml:space="preserve"> ratio </w:t>
      </w:r>
      <w:r w:rsidRPr="00291608">
        <w:rPr>
          <w:vertAlign w:val="superscript"/>
        </w:rPr>
        <w:t>13</w:t>
      </w:r>
      <w:r w:rsidRPr="00291608">
        <w:t xml:space="preserve">C and </w:t>
      </w:r>
      <w:r w:rsidRPr="00291608">
        <w:rPr>
          <w:vertAlign w:val="superscript"/>
        </w:rPr>
        <w:t>15</w:t>
      </w:r>
      <w:r w:rsidRPr="00291608">
        <w:t>N nuclei, and does not require multiple-receiver hardware.</w:t>
      </w:r>
      <w:r w:rsidRPr="00291608">
        <w:rPr>
          <w:vertAlign w:val="superscript"/>
        </w:rPr>
        <w:t>4,</w:t>
      </w:r>
      <w:del w:id="39" w:author="Jonathan Yong" w:date="2023-04-09T17:46:00Z">
        <w:r w:rsidR="00F22EAE" w:rsidDel="00FE474A">
          <w:rPr>
            <w:vertAlign w:val="superscript"/>
          </w:rPr>
          <w:delText>40</w:delText>
        </w:r>
        <w:r w:rsidRPr="00291608" w:rsidDel="00FE474A">
          <w:delText xml:space="preserve"> </w:delText>
        </w:r>
      </w:del>
      <w:ins w:id="40" w:author="Jonathan Yong" w:date="2023-04-09T17:46:00Z">
        <w:r w:rsidR="00FE474A">
          <w:rPr>
            <w:vertAlign w:val="superscript"/>
          </w:rPr>
          <w:t>36</w:t>
        </w:r>
        <w:r w:rsidR="00FE474A" w:rsidRPr="00291608">
          <w:t xml:space="preserve"> </w:t>
        </w:r>
      </w:ins>
      <w:r w:rsidRPr="00291608">
        <w:t xml:space="preserve">Of course, the ADEQUATE experiment may not be necessary for every novel compound encountered. However, in cases where it </w:t>
      </w:r>
      <w:r w:rsidRPr="00291608">
        <w:rPr>
          <w:i/>
          <w:iCs/>
        </w:rPr>
        <w:t xml:space="preserve">is </w:t>
      </w:r>
      <w:r w:rsidRPr="00291608">
        <w:t>needed, the supersequences described here demonstrate that other valuable heteronuclear spectra can also be acquired together with the ADEQUATE in a manner which yields significant time savings and sensitivity per unit time improvements.</w:t>
      </w:r>
    </w:p>
    <w:p w14:paraId="40D246C6" w14:textId="530C5BAC" w:rsidR="003F7251" w:rsidRPr="003F7251" w:rsidDel="00462420" w:rsidRDefault="002A3A75" w:rsidP="003F7251">
      <w:pPr>
        <w:pStyle w:val="RSCB02ArticleText"/>
        <w:rPr>
          <w:del w:id="41" w:author="Jonathan Yong" w:date="2023-04-09T17:28:00Z"/>
        </w:rPr>
      </w:pPr>
      <w:ins w:id="42" w:author="Tim Claridge" w:date="2023-04-06T11:22:00Z">
        <w:r>
          <w:tab/>
        </w:r>
      </w:ins>
      <w:r w:rsidR="003F7251" w:rsidRPr="003F7251">
        <w:t xml:space="preserve">In conclusion, we have demonstrated here how low-sensitivity experiments, such as 1,1-ADEQUATE and </w:t>
      </w:r>
      <w:r w:rsidR="003F7251" w:rsidRPr="003F7251">
        <w:rPr>
          <w:vertAlign w:val="superscript"/>
        </w:rPr>
        <w:t>15</w:t>
      </w:r>
      <w:r w:rsidR="003F7251" w:rsidRPr="003F7251">
        <w:t>N HMBC, may be optimally combined in NMR supersequences, leading to substantial reductions in experiment time. Through a generalisation of our previous concept of parallel supersequences, further high-sensitivity modules may be added to the supersequence both ‘horizontally’ and ‘vertically’, corresponding respectively to sequential and interleaved/parallel acquisition. The spectra thus obtained provide the chemist with far more powerful tools for the characterisation of complex molecules</w:t>
      </w:r>
      <w:r w:rsidR="005B0EF3">
        <w:t>, especially</w:t>
      </w:r>
      <w:r w:rsidR="003F7251" w:rsidRPr="003F7251">
        <w:t xml:space="preserve"> in cases where existing (sequential) NOAH supersequences do not provide sufficient information for unambiguous assignment</w:t>
      </w:r>
      <w:r w:rsidR="005B0EF3">
        <w:t xml:space="preserve">. A notable example of this is </w:t>
      </w:r>
      <w:r w:rsidR="00F111F5">
        <w:t>proton-sparse nitrogen heterocycles, which are commonly found in pharmaceuticals</w:t>
      </w:r>
      <w:ins w:id="43" w:author="Jonathan Yong" w:date="2023-04-09T17:28:00Z">
        <w:r w:rsidR="00462420">
          <w:t xml:space="preserve">. </w:t>
        </w:r>
      </w:ins>
      <w:del w:id="44" w:author="Jonathan Yong" w:date="2023-04-09T17:28:00Z">
        <w:r w:rsidR="00F111F5" w:rsidDel="00462420">
          <w:delText>.</w:delText>
        </w:r>
      </w:del>
    </w:p>
    <w:p w14:paraId="51A0B84E" w14:textId="03607E56" w:rsidR="002103E0" w:rsidRDefault="003F7251" w:rsidP="00291608">
      <w:pPr>
        <w:pStyle w:val="RSCB02ArticleText"/>
      </w:pPr>
      <w:del w:id="45" w:author="Tim Claridge" w:date="2023-04-06T11:20:00Z">
        <w:r w:rsidRPr="002A3A75" w:rsidDel="002A3A75">
          <w:rPr>
            <w:highlight w:val="yellow"/>
            <w:rPrChange w:id="46" w:author="Tim Claridge" w:date="2023-04-06T11:21:00Z">
              <w:rPr/>
            </w:rPrChange>
          </w:rPr>
          <w:delText>While the generalised supersequences presented here enable modules to be assembled in almost any imaginable way, their increasing complexity mean that pulse programme construction is more difficult. At present, the GENESIS tool for automatic pulse sequence generation</w:delText>
        </w:r>
        <w:r w:rsidRPr="002A3A75" w:rsidDel="002A3A75">
          <w:rPr>
            <w:highlight w:val="yellow"/>
            <w:vertAlign w:val="superscript"/>
            <w:rPrChange w:id="47" w:author="Tim Claridge" w:date="2023-04-06T11:21:00Z">
              <w:rPr>
                <w:vertAlign w:val="superscript"/>
              </w:rPr>
            </w:rPrChange>
          </w:rPr>
          <w:delText>4</w:delText>
        </w:r>
        <w:r w:rsidR="00F22EAE" w:rsidRPr="002A3A75" w:rsidDel="002A3A75">
          <w:rPr>
            <w:highlight w:val="yellow"/>
            <w:vertAlign w:val="superscript"/>
            <w:rPrChange w:id="48" w:author="Tim Claridge" w:date="2023-04-06T11:21:00Z">
              <w:rPr>
                <w:vertAlign w:val="superscript"/>
              </w:rPr>
            </w:rPrChange>
          </w:rPr>
          <w:delText>1</w:delText>
        </w:r>
        <w:r w:rsidRPr="002A3A75" w:rsidDel="002A3A75">
          <w:rPr>
            <w:highlight w:val="yellow"/>
            <w:rPrChange w:id="49" w:author="Tim Claridge" w:date="2023-04-06T11:21:00Z">
              <w:rPr/>
            </w:rPrChange>
          </w:rPr>
          <w:delText xml:space="preserve"> provides only limited options for parallel supersequences</w:delText>
        </w:r>
        <w:r w:rsidR="002103E0" w:rsidRPr="002A3A75" w:rsidDel="002A3A75">
          <w:rPr>
            <w:highlight w:val="yellow"/>
            <w:rPrChange w:id="50" w:author="Tim Claridge" w:date="2023-04-06T11:21:00Z">
              <w:rPr/>
            </w:rPrChange>
          </w:rPr>
          <w:delText>:</w:delText>
        </w:r>
        <w:r w:rsidRPr="002A3A75" w:rsidDel="002A3A75">
          <w:rPr>
            <w:highlight w:val="yellow"/>
            <w:rPrChange w:id="51" w:author="Tim Claridge" w:date="2023-04-06T11:21:00Z">
              <w:rPr/>
            </w:rPrChange>
          </w:rPr>
          <w:delText xml:space="preserve"> it is restricted to only </w:delText>
        </w:r>
        <w:r w:rsidRPr="002A3A75" w:rsidDel="002A3A75">
          <w:rPr>
            <w:i/>
            <w:iCs/>
            <w:highlight w:val="yellow"/>
            <w:rPrChange w:id="52" w:author="Tim Claridge" w:date="2023-04-06T11:21:00Z">
              <w:rPr>
                <w:i/>
                <w:iCs/>
              </w:rPr>
            </w:rPrChange>
          </w:rPr>
          <w:delText xml:space="preserve">two </w:delText>
        </w:r>
        <w:r w:rsidRPr="002A3A75" w:rsidDel="002A3A75">
          <w:rPr>
            <w:highlight w:val="yellow"/>
            <w:rPrChange w:id="53" w:author="Tim Claridge" w:date="2023-04-06T11:21:00Z">
              <w:rPr/>
            </w:rPrChange>
          </w:rPr>
          <w:delText xml:space="preserve">different interleaved modules. Thus, </w:delText>
        </w:r>
      </w:del>
      <w:del w:id="54" w:author="Jonathan Yong" w:date="2023-04-09T17:28:00Z">
        <w:r w:rsidRPr="002A3A75" w:rsidDel="00462420">
          <w:rPr>
            <w:highlight w:val="yellow"/>
            <w:rPrChange w:id="55" w:author="Tim Claridge" w:date="2023-04-06T11:21:00Z">
              <w:rPr/>
            </w:rPrChange>
          </w:rPr>
          <w:delText xml:space="preserve">the pulse programmes used in this work were constructed manually. On top of this, new AU programmes are also required to process the data correctly. </w:delText>
        </w:r>
      </w:del>
      <w:r w:rsidRPr="002A3A75">
        <w:rPr>
          <w:highlight w:val="yellow"/>
          <w:rPrChange w:id="56" w:author="Tim Claridge" w:date="2023-04-06T11:21:00Z">
            <w:rPr/>
          </w:rPrChange>
        </w:rPr>
        <w:t>The pulse sequences and processing scripts used in this work are provided in the Bruker User Library, accessible at https://www.bruker.com/en/services/bruker- user- library.</w:t>
      </w:r>
      <w:r w:rsidR="002103E0" w:rsidRPr="002A3A75">
        <w:rPr>
          <w:highlight w:val="yellow"/>
          <w:rPrChange w:id="57" w:author="Tim Claridge" w:date="2023-04-06T11:21:00Z">
            <w:rPr/>
          </w:rPrChange>
        </w:rPr>
        <w:t>html.</w:t>
      </w:r>
    </w:p>
    <w:p w14:paraId="1E51698C" w14:textId="7BECF8BF" w:rsidR="003F7251" w:rsidRDefault="003F7251" w:rsidP="00291608">
      <w:pPr>
        <w:pStyle w:val="RSCB02ArticleText"/>
      </w:pPr>
      <w:r w:rsidRPr="003F7251">
        <w:t>We thank Dr Mohammadali Foroozandeh (University of Oxford) for helpful discussions. 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0AF1E838" w14:textId="7AF3E558" w:rsidR="00584D2B" w:rsidRDefault="00584D2B" w:rsidP="00584D2B">
      <w:pPr>
        <w:pStyle w:val="RSCB04AHeadingSection"/>
      </w:pPr>
      <w:r>
        <w:t>Conflict</w:t>
      </w:r>
      <w:r w:rsidR="00476602">
        <w:t>s</w:t>
      </w:r>
      <w:r>
        <w:t xml:space="preserve"> of interest</w:t>
      </w:r>
    </w:p>
    <w:p w14:paraId="7D666F7A" w14:textId="7D96EA03" w:rsidR="00BC6382" w:rsidRDefault="00291608" w:rsidP="007A779C">
      <w:pPr>
        <w:jc w:val="both"/>
        <w:rPr>
          <w:rFonts w:cs="Times New Roman"/>
          <w:w w:val="108"/>
          <w:sz w:val="18"/>
          <w:szCs w:val="18"/>
        </w:rPr>
      </w:pPr>
      <w:r>
        <w:rPr>
          <w:rFonts w:cs="Times New Roman"/>
          <w:w w:val="108"/>
          <w:sz w:val="18"/>
          <w:szCs w:val="18"/>
        </w:rPr>
        <w:t>There are no conflicts of interest to declare.</w:t>
      </w:r>
    </w:p>
    <w:p w14:paraId="5DCF91EE" w14:textId="77777777" w:rsidR="00D010E8" w:rsidRPr="00EF6BD4" w:rsidRDefault="00E61949" w:rsidP="007A779C">
      <w:pPr>
        <w:pStyle w:val="RSCB04SectionHeading"/>
        <w:jc w:val="both"/>
      </w:pPr>
      <w:r w:rsidRPr="00EF6BD4">
        <w:t>Notes and references</w:t>
      </w:r>
    </w:p>
    <w:p w14:paraId="5054E17E" w14:textId="77777777" w:rsidR="00D379F8" w:rsidRPr="00241ACD" w:rsidRDefault="00D379F8" w:rsidP="007A779C">
      <w:pPr>
        <w:pStyle w:val="RSCF02FootnotestoTitleAuthors"/>
        <w:spacing w:line="200" w:lineRule="exact"/>
        <w:rPr>
          <w:sz w:val="18"/>
          <w:szCs w:val="18"/>
        </w:rPr>
      </w:pPr>
    </w:p>
    <w:p w14:paraId="655AC101" w14:textId="77777777" w:rsidR="00F22EAE" w:rsidRPr="00D379F8" w:rsidRDefault="00F22EAE" w:rsidP="00F22EAE">
      <w:pPr>
        <w:pStyle w:val="RSCR02References"/>
      </w:pPr>
      <w:r w:rsidRPr="00D379F8">
        <w:t xml:space="preserve">M. </w:t>
      </w:r>
      <w:proofErr w:type="spellStart"/>
      <w:r w:rsidRPr="00D379F8">
        <w:t>Findeisen</w:t>
      </w:r>
      <w:proofErr w:type="spellEnd"/>
      <w:r w:rsidRPr="00D379F8">
        <w:t xml:space="preserve"> and S. Berger, 50 and More Essential NMR Experiments: A Detailed Guide, Wiley, Weinheim, 2013.</w:t>
      </w:r>
    </w:p>
    <w:p w14:paraId="65AB2930" w14:textId="77777777" w:rsidR="00F22EAE" w:rsidRPr="00D379F8" w:rsidRDefault="00F22EAE" w:rsidP="00F22EAE">
      <w:pPr>
        <w:pStyle w:val="RSCR02References"/>
      </w:pPr>
      <w:r w:rsidRPr="00D379F8">
        <w:t xml:space="preserve">T. D. W. Claridge, </w:t>
      </w:r>
      <w:r w:rsidRPr="00D379F8">
        <w:rPr>
          <w:i/>
          <w:iCs/>
        </w:rPr>
        <w:t>High-Resolution NMR Techniques in Organic Chemistry</w:t>
      </w:r>
      <w:r w:rsidRPr="00D379F8">
        <w:t>, Elsevier, Amsterdam, 3rd ed., 2016.</w:t>
      </w:r>
    </w:p>
    <w:p w14:paraId="725810DE"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proofErr w:type="spellStart"/>
      <w:r w:rsidRPr="00D379F8">
        <w:rPr>
          <w:i/>
          <w:iCs/>
        </w:rPr>
        <w:t>Angew</w:t>
      </w:r>
      <w:proofErr w:type="spellEnd"/>
      <w:r w:rsidRPr="00D379F8">
        <w:rPr>
          <w:i/>
          <w:iCs/>
        </w:rPr>
        <w:t>. Chem., Int. Ed.</w:t>
      </w:r>
      <w:r w:rsidRPr="00D379F8">
        <w:t xml:space="preserve">, 2017, </w:t>
      </w:r>
      <w:r w:rsidRPr="00D379F8">
        <w:rPr>
          <w:b/>
          <w:bCs/>
        </w:rPr>
        <w:t>56</w:t>
      </w:r>
      <w:r w:rsidRPr="00D379F8">
        <w:t>, 11779.</w:t>
      </w:r>
    </w:p>
    <w:p w14:paraId="378C0D35"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L. </w:t>
      </w:r>
      <w:proofErr w:type="spellStart"/>
      <w:r w:rsidRPr="00D379F8">
        <w:t>Frydman</w:t>
      </w:r>
      <w:proofErr w:type="spellEnd"/>
      <w:r w:rsidRPr="00D379F8">
        <w:t xml:space="preserve">, A. G. Webb, J. R. J. Yong and T. D. W. Claridge, </w:t>
      </w:r>
      <w:r w:rsidRPr="00D379F8">
        <w:rPr>
          <w:i/>
          <w:iCs/>
        </w:rPr>
        <w:t>Nat. Rev. Methods Primers</w:t>
      </w:r>
      <w:r w:rsidRPr="00D379F8">
        <w:t>,</w:t>
      </w:r>
      <w:r>
        <w:t xml:space="preserve"> </w:t>
      </w:r>
      <w:r w:rsidRPr="00D379F8">
        <w:t xml:space="preserve">2021, </w:t>
      </w:r>
      <w:r w:rsidRPr="00D379F8">
        <w:rPr>
          <w:b/>
          <w:bCs/>
        </w:rPr>
        <w:t>1</w:t>
      </w:r>
      <w:r w:rsidRPr="00D379F8">
        <w:t>, 27.</w:t>
      </w:r>
    </w:p>
    <w:p w14:paraId="12E38E23"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Chem. </w:t>
      </w:r>
      <w:proofErr w:type="spellStart"/>
      <w:r w:rsidRPr="00D379F8">
        <w:rPr>
          <w:i/>
          <w:iCs/>
        </w:rPr>
        <w:t>Commun</w:t>
      </w:r>
      <w:proofErr w:type="spellEnd"/>
      <w:r w:rsidRPr="00D379F8">
        <w:rPr>
          <w:i/>
          <w:iCs/>
        </w:rPr>
        <w:t>.</w:t>
      </w:r>
      <w:r w:rsidRPr="00D379F8">
        <w:t xml:space="preserve">, 2018, </w:t>
      </w:r>
      <w:r w:rsidRPr="00D379F8">
        <w:rPr>
          <w:b/>
          <w:bCs/>
        </w:rPr>
        <w:t>54</w:t>
      </w:r>
      <w:r w:rsidRPr="00D379F8">
        <w:t>, 7139.</w:t>
      </w:r>
    </w:p>
    <w:p w14:paraId="3ED08D10"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2019, </w:t>
      </w:r>
      <w:r w:rsidRPr="00D379F8">
        <w:rPr>
          <w:b/>
          <w:bCs/>
        </w:rPr>
        <w:t>307</w:t>
      </w:r>
      <w:r w:rsidRPr="00D379F8">
        <w:t>, 106568.</w:t>
      </w:r>
    </w:p>
    <w:p w14:paraId="61C06911" w14:textId="77777777" w:rsidR="00F22EAE" w:rsidRDefault="00F22EAE" w:rsidP="00F22EAE">
      <w:pPr>
        <w:pStyle w:val="RSCR02References"/>
        <w:rPr>
          <w:ins w:id="58" w:author="Jonathan Yong" w:date="2023-04-09T17:36:00Z"/>
        </w:rPr>
      </w:pPr>
      <w:r w:rsidRPr="00D379F8">
        <w:t xml:space="preserve">Ē. </w:t>
      </w:r>
      <w:proofErr w:type="spellStart"/>
      <w:r w:rsidRPr="00D379F8">
        <w:t>Kupče</w:t>
      </w:r>
      <w:proofErr w:type="spellEnd"/>
      <w:r w:rsidRPr="00D379F8">
        <w:t xml:space="preserve">, J. R. J. Yong, G. Widmalm and T. D. W. Claridge, </w:t>
      </w:r>
      <w:r w:rsidRPr="00D379F8">
        <w:rPr>
          <w:i/>
          <w:iCs/>
        </w:rPr>
        <w:t>JACS Au</w:t>
      </w:r>
      <w:r w:rsidRPr="00D379F8">
        <w:t xml:space="preserve">, 2021, </w:t>
      </w:r>
      <w:r w:rsidRPr="00F22EAE">
        <w:rPr>
          <w:b/>
          <w:bCs/>
        </w:rPr>
        <w:t>1</w:t>
      </w:r>
      <w:r>
        <w:t>, 1892.</w:t>
      </w:r>
    </w:p>
    <w:p w14:paraId="28FC2D66" w14:textId="0FC03C10" w:rsidR="00251D88" w:rsidRPr="00D379F8" w:rsidRDefault="00251D88" w:rsidP="00251D88">
      <w:pPr>
        <w:pStyle w:val="RSCR02References"/>
      </w:pPr>
      <w:ins w:id="59" w:author="Jonathan Yong" w:date="2023-04-09T17:36:00Z">
        <w:r w:rsidRPr="00D379F8">
          <w:t>J. R. J. Yong,</w:t>
        </w:r>
        <w:r>
          <w:t xml:space="preserve"> Ē.</w:t>
        </w:r>
        <w:r w:rsidRPr="00D379F8">
          <w:t xml:space="preserve"> </w:t>
        </w:r>
        <w:proofErr w:type="spellStart"/>
        <w:r w:rsidRPr="00D379F8">
          <w:t>Kupče</w:t>
        </w:r>
        <w:proofErr w:type="spellEnd"/>
        <w:r w:rsidRPr="00D379F8">
          <w:t xml:space="preserve"> and T. D. W. Claridge, </w:t>
        </w:r>
        <w:r w:rsidRPr="00D379F8">
          <w:rPr>
            <w:i/>
            <w:iCs/>
          </w:rPr>
          <w:t>Anal. Chem.</w:t>
        </w:r>
        <w:r w:rsidRPr="00D379F8">
          <w:t xml:space="preserve">, 2022, </w:t>
        </w:r>
        <w:r w:rsidRPr="00D379F8">
          <w:rPr>
            <w:b/>
            <w:bCs/>
          </w:rPr>
          <w:t>94</w:t>
        </w:r>
        <w:r w:rsidRPr="00D379F8">
          <w:t>, 2271.</w:t>
        </w:r>
      </w:ins>
    </w:p>
    <w:p w14:paraId="5D6989BC" w14:textId="4C31B2B0" w:rsidR="00F22EAE" w:rsidRPr="00D379F8" w:rsidRDefault="00F22EAE" w:rsidP="00F22EAE">
      <w:pPr>
        <w:pStyle w:val="RSCR02References"/>
      </w:pPr>
      <w:r w:rsidRPr="00D379F8">
        <w:t xml:space="preserve">K. N. White, T. </w:t>
      </w:r>
      <w:proofErr w:type="spellStart"/>
      <w:r w:rsidRPr="00D379F8">
        <w:t>Amagata</w:t>
      </w:r>
      <w:proofErr w:type="spellEnd"/>
      <w:r w:rsidRPr="00D379F8">
        <w:t xml:space="preserve">, A. G. Oliver, K. </w:t>
      </w:r>
      <w:proofErr w:type="spellStart"/>
      <w:r w:rsidRPr="00D379F8">
        <w:t>Tenney</w:t>
      </w:r>
      <w:proofErr w:type="spellEnd"/>
      <w:r w:rsidRPr="00D379F8">
        <w:t xml:space="preserve">, P. J. Wenzel and P. Crews, </w:t>
      </w:r>
      <w:r w:rsidRPr="00D379F8">
        <w:rPr>
          <w:i/>
          <w:iCs/>
        </w:rPr>
        <w:t>J. Org. Chem.</w:t>
      </w:r>
      <w:r w:rsidRPr="00D379F8">
        <w:t xml:space="preserve">, 2008, </w:t>
      </w:r>
      <w:r w:rsidRPr="00D379F8">
        <w:rPr>
          <w:b/>
          <w:bCs/>
        </w:rPr>
        <w:t>73</w:t>
      </w:r>
      <w:r w:rsidRPr="00D379F8">
        <w:t>,</w:t>
      </w:r>
      <w:r>
        <w:t xml:space="preserve"> </w:t>
      </w:r>
      <w:r w:rsidRPr="00D379F8">
        <w:t>8719.</w:t>
      </w:r>
    </w:p>
    <w:p w14:paraId="34D5E4B0" w14:textId="77777777" w:rsidR="00F22EAE" w:rsidRPr="00D379F8" w:rsidRDefault="00F22EAE" w:rsidP="00F22EAE">
      <w:pPr>
        <w:pStyle w:val="RSCR02References"/>
      </w:pPr>
      <w:r w:rsidRPr="00D379F8">
        <w:t xml:space="preserve">M. M. Senior, R. T. Williamson and G. E. Martin, </w:t>
      </w:r>
      <w:r w:rsidRPr="00D379F8">
        <w:rPr>
          <w:i/>
          <w:iCs/>
        </w:rPr>
        <w:t>J. Nat. Prod.</w:t>
      </w:r>
      <w:r w:rsidRPr="00D379F8">
        <w:t xml:space="preserve">, 2013, </w:t>
      </w:r>
      <w:r w:rsidRPr="00D379F8">
        <w:rPr>
          <w:b/>
          <w:bCs/>
        </w:rPr>
        <w:t>76</w:t>
      </w:r>
      <w:r w:rsidRPr="00D379F8">
        <w:t>, 2088.</w:t>
      </w:r>
    </w:p>
    <w:p w14:paraId="0CB3034A" w14:textId="77777777" w:rsidR="00F22EAE" w:rsidRPr="00D379F8" w:rsidRDefault="00F22EAE" w:rsidP="00F22EAE">
      <w:pPr>
        <w:pStyle w:val="RSCR02References"/>
      </w:pPr>
      <w:r w:rsidRPr="00D379F8">
        <w:t xml:space="preserve">A. V. </w:t>
      </w:r>
      <w:proofErr w:type="spellStart"/>
      <w:r w:rsidRPr="00D379F8">
        <w:t>Buevich</w:t>
      </w:r>
      <w:proofErr w:type="spellEnd"/>
      <w:r w:rsidRPr="00D379F8">
        <w:t xml:space="preserve">, R. T. Williamson and G. E. Martin, </w:t>
      </w:r>
      <w:r w:rsidRPr="00D379F8">
        <w:rPr>
          <w:i/>
          <w:iCs/>
        </w:rPr>
        <w:t>J. Nat. Prod.</w:t>
      </w:r>
      <w:r w:rsidRPr="00D379F8">
        <w:t xml:space="preserve">, 2014, </w:t>
      </w:r>
      <w:r w:rsidRPr="00D379F8">
        <w:rPr>
          <w:b/>
          <w:bCs/>
        </w:rPr>
        <w:t>77</w:t>
      </w:r>
      <w:r w:rsidRPr="00D379F8">
        <w:t>, 1942.</w:t>
      </w:r>
    </w:p>
    <w:p w14:paraId="4A91EF12"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and M. F. Summers, </w:t>
      </w:r>
      <w:r w:rsidRPr="00D379F8">
        <w:rPr>
          <w:i/>
          <w:iCs/>
        </w:rPr>
        <w:t>J. Am. Chem. Soc.</w:t>
      </w:r>
      <w:r w:rsidRPr="00D379F8">
        <w:t xml:space="preserve">, 1986, </w:t>
      </w:r>
      <w:r w:rsidRPr="00D379F8">
        <w:rPr>
          <w:b/>
          <w:bCs/>
        </w:rPr>
        <w:t>108</w:t>
      </w:r>
      <w:r w:rsidRPr="00D379F8">
        <w:t>, 2093.</w:t>
      </w:r>
    </w:p>
    <w:p w14:paraId="5B8D606D" w14:textId="77777777" w:rsidR="00F22EAE" w:rsidRPr="00D379F8" w:rsidRDefault="00F22EAE" w:rsidP="00F22EAE">
      <w:pPr>
        <w:pStyle w:val="RSCR02References"/>
        <w:rPr>
          <w:i/>
          <w:iCs/>
        </w:rPr>
      </w:pPr>
      <w:r w:rsidRPr="00D379F8">
        <w:t xml:space="preserve">R. C. Crouch, W. Llanos, K. G. </w:t>
      </w:r>
      <w:proofErr w:type="spellStart"/>
      <w:r w:rsidRPr="00D379F8">
        <w:t>Mehr</w:t>
      </w:r>
      <w:proofErr w:type="spellEnd"/>
      <w:r w:rsidRPr="00D379F8">
        <w:t xml:space="preserve">, C. E. Hadden, D. J. Russell and G. E. Martin,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r w:rsidRPr="00D379F8">
        <w:rPr>
          <w:i/>
          <w:iCs/>
        </w:rPr>
        <w:t>Chem.</w:t>
      </w:r>
      <w:r w:rsidRPr="00D379F8">
        <w:t xml:space="preserve">, 2001, </w:t>
      </w:r>
      <w:r w:rsidRPr="00D379F8">
        <w:rPr>
          <w:b/>
          <w:bCs/>
        </w:rPr>
        <w:t>39</w:t>
      </w:r>
      <w:r w:rsidRPr="00D379F8">
        <w:t>, 555.</w:t>
      </w:r>
    </w:p>
    <w:p w14:paraId="59B91C19" w14:textId="77777777" w:rsidR="00F22EAE" w:rsidRPr="00D379F8" w:rsidRDefault="00F22EAE" w:rsidP="00F22EAE">
      <w:pPr>
        <w:pStyle w:val="RSCR02References"/>
      </w:pPr>
      <w:r w:rsidRPr="00D379F8">
        <w:t xml:space="preserve">G. E. Martin and A. J. Williams,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2015, </w:t>
      </w:r>
      <w:r w:rsidRPr="00D379F8">
        <w:rPr>
          <w:b/>
          <w:bCs/>
        </w:rPr>
        <w:t>84</w:t>
      </w:r>
      <w:r w:rsidRPr="00D379F8">
        <w:t>, 1.</w:t>
      </w:r>
    </w:p>
    <w:p w14:paraId="2D77D781" w14:textId="77777777" w:rsidR="00F22EAE" w:rsidRPr="00D379F8" w:rsidRDefault="00F22EAE" w:rsidP="00F22EAE">
      <w:pPr>
        <w:pStyle w:val="RSCR02References"/>
      </w:pPr>
      <w:r w:rsidRPr="00D379F8">
        <w:t xml:space="preserve">R. T. Williamson, A. V. </w:t>
      </w:r>
      <w:proofErr w:type="spellStart"/>
      <w:r w:rsidRPr="00D379F8">
        <w:t>Buevich</w:t>
      </w:r>
      <w:proofErr w:type="spellEnd"/>
      <w:r w:rsidRPr="00D379F8">
        <w:t xml:space="preserve">, G. E. Martin and T. Parella, </w:t>
      </w:r>
      <w:r w:rsidRPr="00D379F8">
        <w:rPr>
          <w:i/>
          <w:iCs/>
        </w:rPr>
        <w:t>J. Org. Chem.</w:t>
      </w:r>
      <w:r w:rsidRPr="00D379F8">
        <w:t xml:space="preserve">, 2014, </w:t>
      </w:r>
      <w:r w:rsidRPr="00D379F8">
        <w:rPr>
          <w:b/>
          <w:bCs/>
        </w:rPr>
        <w:t>79</w:t>
      </w:r>
      <w:r w:rsidRPr="00D379F8">
        <w:t>, 3887.</w:t>
      </w:r>
    </w:p>
    <w:p w14:paraId="69934355" w14:textId="77777777" w:rsidR="00F22EAE" w:rsidRPr="00D379F8" w:rsidRDefault="00F22EAE" w:rsidP="00F22EAE">
      <w:pPr>
        <w:pStyle w:val="RSCR02References"/>
      </w:pPr>
      <w:r w:rsidRPr="00D379F8">
        <w:t xml:space="preserve">L. </w:t>
      </w:r>
      <w:proofErr w:type="spellStart"/>
      <w:r w:rsidRPr="00D379F8">
        <w:t>Castañar</w:t>
      </w:r>
      <w:proofErr w:type="spellEnd"/>
      <w:r w:rsidRPr="00D379F8">
        <w:t xml:space="preserve">, J. </w:t>
      </w:r>
      <w:proofErr w:type="spellStart"/>
      <w:r w:rsidRPr="00D379F8">
        <w:t>Saurí</w:t>
      </w:r>
      <w:proofErr w:type="spellEnd"/>
      <w:r w:rsidRPr="00D379F8">
        <w:t xml:space="preserve">, R. T. Williamson, A. </w:t>
      </w:r>
      <w:proofErr w:type="spellStart"/>
      <w:r w:rsidRPr="00D379F8">
        <w:t>Virgili</w:t>
      </w:r>
      <w:proofErr w:type="spellEnd"/>
      <w:r w:rsidRPr="00D379F8">
        <w:t xml:space="preserve"> and T. </w:t>
      </w:r>
      <w:proofErr w:type="spellStart"/>
      <w:r w:rsidRPr="00D379F8">
        <w:t>Parella</w:t>
      </w:r>
      <w:proofErr w:type="spellEnd"/>
      <w:r w:rsidRPr="00D379F8">
        <w:t xml:space="preserve">, </w:t>
      </w:r>
      <w:proofErr w:type="spellStart"/>
      <w:r w:rsidRPr="00D379F8">
        <w:rPr>
          <w:i/>
          <w:iCs/>
        </w:rPr>
        <w:t>Angew</w:t>
      </w:r>
      <w:proofErr w:type="spellEnd"/>
      <w:r w:rsidRPr="00D379F8">
        <w:rPr>
          <w:i/>
          <w:iCs/>
        </w:rPr>
        <w:t>. Chem., Int. Ed.</w:t>
      </w:r>
      <w:r w:rsidRPr="00D379F8">
        <w:t xml:space="preserve">, 2014, </w:t>
      </w:r>
      <w:r w:rsidRPr="00D379F8">
        <w:rPr>
          <w:b/>
          <w:bCs/>
        </w:rPr>
        <w:t>53</w:t>
      </w:r>
      <w:r w:rsidRPr="00D379F8">
        <w:t>,</w:t>
      </w:r>
      <w:r>
        <w:t xml:space="preserve"> </w:t>
      </w:r>
      <w:r w:rsidRPr="00D379F8">
        <w:t>8379.</w:t>
      </w:r>
    </w:p>
    <w:p w14:paraId="518AFB0E" w14:textId="121049A9" w:rsidR="00F22EAE" w:rsidRPr="00D379F8" w:rsidDel="00251D88" w:rsidRDefault="00F22EAE" w:rsidP="00F22EAE">
      <w:pPr>
        <w:pStyle w:val="RSCR02References"/>
        <w:rPr>
          <w:del w:id="60" w:author="Jonathan Yong" w:date="2023-04-09T17:37:00Z"/>
        </w:rPr>
      </w:pPr>
      <w:del w:id="61" w:author="Jonathan Yong" w:date="2023-04-09T17:37:00Z">
        <w:r w:rsidRPr="00D379F8" w:rsidDel="00251D88">
          <w:delText xml:space="preserve">J. Saurí, Y. Liu, T. Parella, R. T. Williamson and G. E. Martin, </w:delText>
        </w:r>
        <w:r w:rsidRPr="00D379F8" w:rsidDel="00251D88">
          <w:rPr>
            <w:i/>
            <w:iCs/>
          </w:rPr>
          <w:delText>J. Nat. Prod.</w:delText>
        </w:r>
        <w:r w:rsidRPr="00D379F8" w:rsidDel="00251D88">
          <w:delText xml:space="preserve">, 2016, </w:delText>
        </w:r>
        <w:r w:rsidRPr="00D379F8" w:rsidDel="00251D88">
          <w:rPr>
            <w:b/>
            <w:bCs/>
          </w:rPr>
          <w:delText>79</w:delText>
        </w:r>
        <w:r w:rsidRPr="00D379F8" w:rsidDel="00251D88">
          <w:delText>, 1400.</w:delText>
        </w:r>
      </w:del>
    </w:p>
    <w:p w14:paraId="5BCE267F"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R. Freeman and T. A. Frenkiel, </w:t>
      </w:r>
      <w:r w:rsidRPr="00D379F8">
        <w:rPr>
          <w:i/>
          <w:iCs/>
        </w:rPr>
        <w:t>J. Am. Chem. Soc.</w:t>
      </w:r>
      <w:r w:rsidRPr="00D379F8">
        <w:t xml:space="preserve">, 1981, </w:t>
      </w:r>
      <w:r w:rsidRPr="00D379F8">
        <w:rPr>
          <w:b/>
          <w:bCs/>
        </w:rPr>
        <w:t>103</w:t>
      </w:r>
      <w:r w:rsidRPr="00D379F8">
        <w:t>, 2102.</w:t>
      </w:r>
    </w:p>
    <w:p w14:paraId="0EA7AAE2" w14:textId="77777777" w:rsidR="00F22EAE" w:rsidRPr="00D379F8" w:rsidRDefault="00F22EAE" w:rsidP="00F22EAE">
      <w:pPr>
        <w:pStyle w:val="RSCR02References"/>
      </w:pPr>
      <w:r>
        <w:t>B</w:t>
      </w:r>
      <w:r w:rsidRPr="00D379F8">
        <w:t xml:space="preserve">. </w:t>
      </w:r>
      <w:proofErr w:type="spellStart"/>
      <w:r w:rsidRPr="00D379F8">
        <w:t>Reif</w:t>
      </w:r>
      <w:proofErr w:type="spellEnd"/>
      <w:r w:rsidRPr="00D379F8">
        <w:t xml:space="preserve">, M. </w:t>
      </w:r>
      <w:proofErr w:type="spellStart"/>
      <w:r w:rsidRPr="00D379F8">
        <w:t>Köck</w:t>
      </w:r>
      <w:proofErr w:type="spellEnd"/>
      <w:r w:rsidRPr="00D379F8">
        <w:t xml:space="preserve">, R. </w:t>
      </w:r>
      <w:proofErr w:type="spellStart"/>
      <w:r w:rsidRPr="00D379F8">
        <w:t>Kerssebaum</w:t>
      </w:r>
      <w:proofErr w:type="spellEnd"/>
      <w:r w:rsidRPr="00D379F8">
        <w:t xml:space="preserve">, H. Kang, W. </w:t>
      </w:r>
      <w:proofErr w:type="spellStart"/>
      <w:r w:rsidRPr="00D379F8">
        <w:t>Fenical</w:t>
      </w:r>
      <w:proofErr w:type="spellEnd"/>
      <w:r w:rsidRPr="00D379F8">
        <w:t xml:space="preserve"> and C. </w:t>
      </w:r>
      <w:proofErr w:type="spellStart"/>
      <w:r w:rsidRPr="00D379F8">
        <w:t>Griesinger</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Ser. A</w:t>
      </w:r>
      <w:r w:rsidRPr="00D379F8">
        <w:t>,</w:t>
      </w:r>
      <w:r>
        <w:t xml:space="preserve"> </w:t>
      </w:r>
      <w:r w:rsidRPr="00D379F8">
        <w:t xml:space="preserve">1996, </w:t>
      </w:r>
      <w:r w:rsidRPr="00D379F8">
        <w:rPr>
          <w:b/>
          <w:bCs/>
        </w:rPr>
        <w:t>118</w:t>
      </w:r>
      <w:r w:rsidRPr="00D379F8">
        <w:t>, 282.</w:t>
      </w:r>
    </w:p>
    <w:p w14:paraId="51536449" w14:textId="77777777" w:rsidR="00F22EAE" w:rsidRPr="00D379F8" w:rsidRDefault="00F22EAE" w:rsidP="00F22EAE">
      <w:pPr>
        <w:pStyle w:val="RSCR02References"/>
      </w:pPr>
      <w:r w:rsidRPr="00D379F8">
        <w:t xml:space="preserve">G. E. Martin,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2011, </w:t>
      </w:r>
      <w:r w:rsidRPr="00D379F8">
        <w:rPr>
          <w:b/>
          <w:bCs/>
        </w:rPr>
        <w:t>74</w:t>
      </w:r>
      <w:r w:rsidRPr="00D379F8">
        <w:t>, 215.</w:t>
      </w:r>
    </w:p>
    <w:p w14:paraId="073B299A" w14:textId="77777777" w:rsidR="00F22EAE" w:rsidRPr="00D379F8" w:rsidRDefault="00F22EAE" w:rsidP="00F22EAE">
      <w:pPr>
        <w:pStyle w:val="RSCR02References"/>
      </w:pPr>
      <w:r w:rsidRPr="00D379F8">
        <w:t xml:space="preserve">V. M. Rao </w:t>
      </w:r>
      <w:proofErr w:type="spellStart"/>
      <w:r w:rsidRPr="00D379F8">
        <w:t>Kakita</w:t>
      </w:r>
      <w:proofErr w:type="spellEnd"/>
      <w:r w:rsidRPr="00D379F8">
        <w:t xml:space="preserve"> and R. V. Hosur, </w:t>
      </w:r>
      <w:r w:rsidRPr="00D379F8">
        <w:rPr>
          <w:i/>
          <w:iCs/>
        </w:rPr>
        <w:t>RSC Adv.</w:t>
      </w:r>
      <w:r w:rsidRPr="00D379F8">
        <w:t xml:space="preserve">, 2020, </w:t>
      </w:r>
      <w:r w:rsidRPr="00D379F8">
        <w:rPr>
          <w:b/>
          <w:bCs/>
        </w:rPr>
        <w:t>10</w:t>
      </w:r>
      <w:r w:rsidRPr="00D379F8">
        <w:t>, 21174.</w:t>
      </w:r>
    </w:p>
    <w:p w14:paraId="03B7ADB3" w14:textId="77777777" w:rsidR="00F22EAE" w:rsidRPr="00D379F8" w:rsidRDefault="00F22EAE" w:rsidP="00F22EAE">
      <w:pPr>
        <w:pStyle w:val="RSCR02References"/>
      </w:pPr>
      <w:r w:rsidRPr="00D379F8">
        <w:t xml:space="preserve">T. H. </w:t>
      </w:r>
      <w:proofErr w:type="spellStart"/>
      <w:r w:rsidRPr="00D379F8">
        <w:t>Mareci</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1982, </w:t>
      </w:r>
      <w:r w:rsidRPr="00D379F8">
        <w:rPr>
          <w:b/>
          <w:bCs/>
        </w:rPr>
        <w:t>48</w:t>
      </w:r>
      <w:r w:rsidRPr="00D379F8">
        <w:t>, 158.</w:t>
      </w:r>
    </w:p>
    <w:p w14:paraId="388F5AB5" w14:textId="66F57E67" w:rsidR="00F22EAE" w:rsidRPr="00D379F8" w:rsidRDefault="00F22EAE" w:rsidP="00F22EAE">
      <w:pPr>
        <w:pStyle w:val="RSCR02References"/>
      </w:pPr>
      <w:r w:rsidRPr="00D379F8">
        <w:t xml:space="preserve">J. Orts and A. D. </w:t>
      </w:r>
      <w:proofErr w:type="spellStart"/>
      <w:r w:rsidRPr="00D379F8">
        <w:t>Gossert</w:t>
      </w:r>
      <w:proofErr w:type="spellEnd"/>
      <w:r w:rsidRPr="00D379F8">
        <w:t xml:space="preserve">, </w:t>
      </w:r>
      <w:r w:rsidRPr="00D379F8">
        <w:rPr>
          <w:i/>
          <w:iCs/>
        </w:rPr>
        <w:t>Methods</w:t>
      </w:r>
      <w:r w:rsidRPr="00D379F8">
        <w:t xml:space="preserve">, 2018, </w:t>
      </w:r>
      <w:r w:rsidRPr="00D379F8">
        <w:rPr>
          <w:b/>
          <w:bCs/>
        </w:rPr>
        <w:t>138-139</w:t>
      </w:r>
      <w:r w:rsidRPr="00D379F8">
        <w:t>, 3.</w:t>
      </w:r>
    </w:p>
    <w:p w14:paraId="6E97B1CF" w14:textId="48793FC4" w:rsidR="00F22EAE" w:rsidRPr="00D379F8" w:rsidRDefault="00F22EAE" w:rsidP="00F22EAE">
      <w:pPr>
        <w:pStyle w:val="RSCR02References"/>
      </w:pPr>
      <w:r w:rsidRPr="00D379F8">
        <w:t xml:space="preserve">J. R. J. Yong, A. L. Hansen, 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2021, </w:t>
      </w:r>
      <w:r w:rsidRPr="00D379F8">
        <w:rPr>
          <w:b/>
          <w:bCs/>
        </w:rPr>
        <w:t>329</w:t>
      </w:r>
      <w:r w:rsidRPr="00D379F8">
        <w:t>, 107027.</w:t>
      </w:r>
    </w:p>
    <w:p w14:paraId="4C8D4D28" w14:textId="77777777" w:rsidR="00F22EAE" w:rsidRPr="00D379F8" w:rsidRDefault="00F22EAE" w:rsidP="00F22EAE">
      <w:pPr>
        <w:pStyle w:val="RSCR02References"/>
      </w:pPr>
      <w:r>
        <w:t>A</w:t>
      </w:r>
      <w:r w:rsidRPr="00D379F8">
        <w:t xml:space="preserve">. L. Hansen, Ē. </w:t>
      </w:r>
      <w:proofErr w:type="spellStart"/>
      <w:r w:rsidRPr="00D379F8">
        <w:t>Kupče</w:t>
      </w:r>
      <w:proofErr w:type="spellEnd"/>
      <w:r w:rsidRPr="00D379F8">
        <w:t xml:space="preserve">, D.-W. Li, L. </w:t>
      </w:r>
      <w:proofErr w:type="spellStart"/>
      <w:r w:rsidRPr="00D379F8">
        <w:t>Bruschweiler</w:t>
      </w:r>
      <w:proofErr w:type="spellEnd"/>
      <w:r w:rsidRPr="00D379F8">
        <w:t xml:space="preserve">-Li, C. Wang and R. </w:t>
      </w:r>
      <w:proofErr w:type="spellStart"/>
      <w:r w:rsidRPr="00D379F8">
        <w:t>Brüschweiler</w:t>
      </w:r>
      <w:proofErr w:type="spellEnd"/>
      <w:r w:rsidRPr="00D379F8">
        <w:t xml:space="preserve">, </w:t>
      </w:r>
      <w:r w:rsidRPr="00D379F8">
        <w:rPr>
          <w:i/>
          <w:iCs/>
        </w:rPr>
        <w:t>Anal. Chem.</w:t>
      </w:r>
      <w:r w:rsidRPr="00D379F8">
        <w:t>,</w:t>
      </w:r>
      <w:r>
        <w:t xml:space="preserve"> </w:t>
      </w:r>
      <w:r w:rsidRPr="00D379F8">
        <w:t xml:space="preserve">2021, </w:t>
      </w:r>
      <w:r w:rsidRPr="00D379F8">
        <w:rPr>
          <w:b/>
          <w:bCs/>
        </w:rPr>
        <w:t>93</w:t>
      </w:r>
      <w:r w:rsidRPr="00D379F8">
        <w:t>, 6112.</w:t>
      </w:r>
    </w:p>
    <w:p w14:paraId="63D5D437" w14:textId="77777777" w:rsidR="00F22EAE" w:rsidRPr="00D379F8" w:rsidRDefault="00F22EAE" w:rsidP="00F22EAE">
      <w:pPr>
        <w:pStyle w:val="RSCR02References"/>
      </w:pPr>
      <w:r w:rsidRPr="00D379F8">
        <w:t xml:space="preserve">O. W. </w:t>
      </w:r>
      <w:proofErr w:type="spellStart"/>
      <w:r w:rsidRPr="00D379F8">
        <w:t>Sørensen</w:t>
      </w:r>
      <w:proofErr w:type="spellEnd"/>
      <w:r w:rsidRPr="00D379F8">
        <w:t xml:space="preserve">, </w:t>
      </w:r>
      <w:r w:rsidRPr="00D379F8">
        <w:rPr>
          <w:i/>
          <w:iCs/>
        </w:rPr>
        <w:t xml:space="preserve">Bull.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1994, </w:t>
      </w:r>
      <w:r w:rsidRPr="00D379F8">
        <w:rPr>
          <w:b/>
          <w:bCs/>
        </w:rPr>
        <w:t>16</w:t>
      </w:r>
      <w:r w:rsidRPr="00D379F8">
        <w:t>, 49.</w:t>
      </w:r>
    </w:p>
    <w:p w14:paraId="1D3B3646" w14:textId="77777777" w:rsidR="00F22EAE" w:rsidRPr="00D379F8" w:rsidRDefault="00F22EAE" w:rsidP="00F22EAE">
      <w:pPr>
        <w:pStyle w:val="RSCR02References"/>
      </w:pPr>
      <w:r w:rsidRPr="00D379F8">
        <w:t xml:space="preserve">T. M. Nagy, T. </w:t>
      </w:r>
      <w:proofErr w:type="spellStart"/>
      <w:r w:rsidRPr="00D379F8">
        <w:t>Gyöngyösi</w:t>
      </w:r>
      <w:proofErr w:type="spellEnd"/>
      <w:r w:rsidRPr="00D379F8">
        <w:t xml:space="preserve">,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r w:rsidRPr="00D379F8">
        <w:rPr>
          <w:i/>
          <w:iCs/>
        </w:rPr>
        <w:t xml:space="preserve">Chem. </w:t>
      </w:r>
      <w:proofErr w:type="spellStart"/>
      <w:r w:rsidRPr="00D379F8">
        <w:rPr>
          <w:i/>
          <w:iCs/>
        </w:rPr>
        <w:t>Commun</w:t>
      </w:r>
      <w:proofErr w:type="spellEnd"/>
      <w:r w:rsidRPr="00D379F8">
        <w:rPr>
          <w:i/>
          <w:iCs/>
        </w:rPr>
        <w:t>.</w:t>
      </w:r>
      <w:r w:rsidRPr="00D379F8">
        <w:t xml:space="preserve">, 2019, </w:t>
      </w:r>
      <w:r w:rsidRPr="00D379F8">
        <w:rPr>
          <w:b/>
          <w:bCs/>
        </w:rPr>
        <w:t>55</w:t>
      </w:r>
      <w:r w:rsidRPr="00D379F8">
        <w:t>, 12208.</w:t>
      </w:r>
    </w:p>
    <w:p w14:paraId="039DCB50" w14:textId="77777777" w:rsidR="00F22EAE" w:rsidRPr="00D379F8" w:rsidRDefault="00F22EAE" w:rsidP="00F22EAE">
      <w:pPr>
        <w:pStyle w:val="RSCR02References"/>
      </w:pPr>
      <w:r w:rsidRPr="00D379F8">
        <w:t xml:space="preserve">T. M. Nagy,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proofErr w:type="spellStart"/>
      <w:r w:rsidRPr="00D379F8">
        <w:rPr>
          <w:i/>
          <w:iCs/>
        </w:rPr>
        <w:t>Angew</w:t>
      </w:r>
      <w:proofErr w:type="spellEnd"/>
      <w:r w:rsidRPr="00D379F8">
        <w:rPr>
          <w:i/>
          <w:iCs/>
        </w:rPr>
        <w:t>. Chem., Int. Ed.</w:t>
      </w:r>
      <w:r w:rsidRPr="00D379F8">
        <w:t xml:space="preserve">, 2021, </w:t>
      </w:r>
      <w:r w:rsidRPr="00D379F8">
        <w:rPr>
          <w:b/>
          <w:bCs/>
        </w:rPr>
        <w:t>60</w:t>
      </w:r>
      <w:r w:rsidRPr="00D379F8">
        <w:t>, 13587.</w:t>
      </w:r>
    </w:p>
    <w:p w14:paraId="578D7229" w14:textId="77777777" w:rsidR="00F22EAE" w:rsidRPr="00664280" w:rsidRDefault="00F22EAE" w:rsidP="00F22EAE">
      <w:pPr>
        <w:pStyle w:val="RSCR02References"/>
        <w:rPr>
          <w:highlight w:val="yellow"/>
          <w:rPrChange w:id="62" w:author="Tim Claridge" w:date="2023-04-06T11:26:00Z">
            <w:rPr/>
          </w:rPrChange>
        </w:rPr>
      </w:pPr>
      <w:r w:rsidRPr="00664280">
        <w:rPr>
          <w:highlight w:val="yellow"/>
          <w:rPrChange w:id="63" w:author="Tim Claridge" w:date="2023-04-06T11:26:00Z">
            <w:rPr/>
          </w:rPrChange>
        </w:rPr>
        <w:t xml:space="preserve">R. Wagner and S. Berger, </w:t>
      </w:r>
      <w:proofErr w:type="spellStart"/>
      <w:r w:rsidRPr="00664280">
        <w:rPr>
          <w:i/>
          <w:iCs/>
          <w:highlight w:val="yellow"/>
          <w:rPrChange w:id="64" w:author="Tim Claridge" w:date="2023-04-06T11:26:00Z">
            <w:rPr>
              <w:i/>
              <w:iCs/>
            </w:rPr>
          </w:rPrChange>
        </w:rPr>
        <w:t>Magn</w:t>
      </w:r>
      <w:proofErr w:type="spellEnd"/>
      <w:r w:rsidRPr="00664280">
        <w:rPr>
          <w:i/>
          <w:iCs/>
          <w:highlight w:val="yellow"/>
          <w:rPrChange w:id="65" w:author="Tim Claridge" w:date="2023-04-06T11:26:00Z">
            <w:rPr>
              <w:i/>
              <w:iCs/>
            </w:rPr>
          </w:rPrChange>
        </w:rPr>
        <w:t xml:space="preserve">. </w:t>
      </w:r>
      <w:proofErr w:type="spellStart"/>
      <w:r w:rsidRPr="00664280">
        <w:rPr>
          <w:i/>
          <w:iCs/>
          <w:highlight w:val="yellow"/>
          <w:rPrChange w:id="66" w:author="Tim Claridge" w:date="2023-04-06T11:26:00Z">
            <w:rPr>
              <w:i/>
              <w:iCs/>
            </w:rPr>
          </w:rPrChange>
        </w:rPr>
        <w:t>Reson</w:t>
      </w:r>
      <w:proofErr w:type="spellEnd"/>
      <w:r w:rsidRPr="00664280">
        <w:rPr>
          <w:i/>
          <w:iCs/>
          <w:highlight w:val="yellow"/>
          <w:rPrChange w:id="67" w:author="Tim Claridge" w:date="2023-04-06T11:26:00Z">
            <w:rPr>
              <w:i/>
              <w:iCs/>
            </w:rPr>
          </w:rPrChange>
        </w:rPr>
        <w:t>. Chem.</w:t>
      </w:r>
      <w:r w:rsidRPr="00664280">
        <w:rPr>
          <w:highlight w:val="yellow"/>
          <w:rPrChange w:id="68" w:author="Tim Claridge" w:date="2023-04-06T11:26:00Z">
            <w:rPr/>
          </w:rPrChange>
        </w:rPr>
        <w:t xml:space="preserve">, 1998, </w:t>
      </w:r>
      <w:r w:rsidRPr="00664280">
        <w:rPr>
          <w:b/>
          <w:bCs/>
          <w:highlight w:val="yellow"/>
          <w:rPrChange w:id="69" w:author="Tim Claridge" w:date="2023-04-06T11:26:00Z">
            <w:rPr>
              <w:b/>
              <w:bCs/>
            </w:rPr>
          </w:rPrChange>
        </w:rPr>
        <w:t>36</w:t>
      </w:r>
      <w:r w:rsidRPr="00664280">
        <w:rPr>
          <w:highlight w:val="yellow"/>
          <w:rPrChange w:id="70" w:author="Tim Claridge" w:date="2023-04-06T11:26:00Z">
            <w:rPr/>
          </w:rPrChange>
        </w:rPr>
        <w:t>, S44.</w:t>
      </w:r>
    </w:p>
    <w:p w14:paraId="68616E47" w14:textId="6E2DF4E0" w:rsidR="00F22EAE" w:rsidRPr="00664280" w:rsidDel="00FE474A" w:rsidRDefault="00F22EAE" w:rsidP="00F22EAE">
      <w:pPr>
        <w:pStyle w:val="RSCR02References"/>
        <w:rPr>
          <w:del w:id="71" w:author="Jonathan Yong" w:date="2023-04-09T17:44:00Z"/>
          <w:highlight w:val="yellow"/>
          <w:rPrChange w:id="72" w:author="Tim Claridge" w:date="2023-04-06T11:26:00Z">
            <w:rPr>
              <w:del w:id="73" w:author="Jonathan Yong" w:date="2023-04-09T17:44:00Z"/>
            </w:rPr>
          </w:rPrChange>
        </w:rPr>
      </w:pPr>
      <w:del w:id="74" w:author="Jonathan Yong" w:date="2023-04-09T17:44:00Z">
        <w:r w:rsidRPr="00664280" w:rsidDel="00FE474A">
          <w:rPr>
            <w:highlight w:val="yellow"/>
            <w:rPrChange w:id="75" w:author="Tim Claridge" w:date="2023-04-06T11:26:00Z">
              <w:rPr/>
            </w:rPrChange>
          </w:rPr>
          <w:delText xml:space="preserve">G. E. Martin, C. E. Hadden, R. C. Crouch and V. V. Krishnamurthy, </w:delText>
        </w:r>
        <w:r w:rsidRPr="00664280" w:rsidDel="00FE474A">
          <w:rPr>
            <w:i/>
            <w:iCs/>
            <w:highlight w:val="yellow"/>
            <w:rPrChange w:id="76" w:author="Tim Claridge" w:date="2023-04-06T11:26:00Z">
              <w:rPr>
                <w:i/>
                <w:iCs/>
              </w:rPr>
            </w:rPrChange>
          </w:rPr>
          <w:delText>Magn. Reson. Chem.</w:delText>
        </w:r>
        <w:r w:rsidRPr="00664280" w:rsidDel="00FE474A">
          <w:rPr>
            <w:highlight w:val="yellow"/>
            <w:rPrChange w:id="77" w:author="Tim Claridge" w:date="2023-04-06T11:26:00Z">
              <w:rPr/>
            </w:rPrChange>
          </w:rPr>
          <w:delText xml:space="preserve">, 1999, </w:delText>
        </w:r>
        <w:r w:rsidRPr="00664280" w:rsidDel="00FE474A">
          <w:rPr>
            <w:b/>
            <w:bCs/>
            <w:highlight w:val="yellow"/>
            <w:rPrChange w:id="78" w:author="Tim Claridge" w:date="2023-04-06T11:26:00Z">
              <w:rPr>
                <w:b/>
                <w:bCs/>
              </w:rPr>
            </w:rPrChange>
          </w:rPr>
          <w:delText>37</w:delText>
        </w:r>
        <w:r w:rsidRPr="00664280" w:rsidDel="00FE474A">
          <w:rPr>
            <w:highlight w:val="yellow"/>
            <w:rPrChange w:id="79" w:author="Tim Claridge" w:date="2023-04-06T11:26:00Z">
              <w:rPr/>
            </w:rPrChange>
          </w:rPr>
          <w:delText>, 517.</w:delText>
        </w:r>
      </w:del>
    </w:p>
    <w:p w14:paraId="7CD07C65" w14:textId="77777777" w:rsidR="00F22EAE" w:rsidRPr="00664280" w:rsidRDefault="00F22EAE" w:rsidP="00F22EAE">
      <w:pPr>
        <w:pStyle w:val="RSCR02References"/>
        <w:rPr>
          <w:highlight w:val="yellow"/>
          <w:rPrChange w:id="80" w:author="Tim Claridge" w:date="2023-04-06T11:26:00Z">
            <w:rPr/>
          </w:rPrChange>
        </w:rPr>
      </w:pPr>
      <w:r w:rsidRPr="00664280">
        <w:rPr>
          <w:highlight w:val="yellow"/>
          <w:rPrChange w:id="81" w:author="Tim Claridge" w:date="2023-04-06T11:26:00Z">
            <w:rPr/>
          </w:rPrChange>
        </w:rPr>
        <w:t xml:space="preserve">C. E. Hadden, G. E. Martin and V. V. Krishnamurthy, </w:t>
      </w:r>
      <w:r w:rsidRPr="00664280">
        <w:rPr>
          <w:i/>
          <w:iCs/>
          <w:highlight w:val="yellow"/>
          <w:rPrChange w:id="82" w:author="Tim Claridge" w:date="2023-04-06T11:26:00Z">
            <w:rPr>
              <w:i/>
              <w:iCs/>
            </w:rPr>
          </w:rPrChange>
        </w:rPr>
        <w:t xml:space="preserve">J. </w:t>
      </w:r>
      <w:proofErr w:type="spellStart"/>
      <w:r w:rsidRPr="00664280">
        <w:rPr>
          <w:i/>
          <w:iCs/>
          <w:highlight w:val="yellow"/>
          <w:rPrChange w:id="83" w:author="Tim Claridge" w:date="2023-04-06T11:26:00Z">
            <w:rPr>
              <w:i/>
              <w:iCs/>
            </w:rPr>
          </w:rPrChange>
        </w:rPr>
        <w:t>Magn</w:t>
      </w:r>
      <w:proofErr w:type="spellEnd"/>
      <w:r w:rsidRPr="00664280">
        <w:rPr>
          <w:i/>
          <w:iCs/>
          <w:highlight w:val="yellow"/>
          <w:rPrChange w:id="84" w:author="Tim Claridge" w:date="2023-04-06T11:26:00Z">
            <w:rPr>
              <w:i/>
              <w:iCs/>
            </w:rPr>
          </w:rPrChange>
        </w:rPr>
        <w:t xml:space="preserve">. </w:t>
      </w:r>
      <w:proofErr w:type="spellStart"/>
      <w:r w:rsidRPr="00664280">
        <w:rPr>
          <w:i/>
          <w:iCs/>
          <w:highlight w:val="yellow"/>
          <w:rPrChange w:id="85" w:author="Tim Claridge" w:date="2023-04-06T11:26:00Z">
            <w:rPr>
              <w:i/>
              <w:iCs/>
            </w:rPr>
          </w:rPrChange>
        </w:rPr>
        <w:t>Reson</w:t>
      </w:r>
      <w:proofErr w:type="spellEnd"/>
      <w:r w:rsidRPr="00664280">
        <w:rPr>
          <w:i/>
          <w:iCs/>
          <w:highlight w:val="yellow"/>
          <w:rPrChange w:id="86" w:author="Tim Claridge" w:date="2023-04-06T11:26:00Z">
            <w:rPr>
              <w:i/>
              <w:iCs/>
            </w:rPr>
          </w:rPrChange>
        </w:rPr>
        <w:t>.</w:t>
      </w:r>
      <w:r w:rsidRPr="00664280">
        <w:rPr>
          <w:highlight w:val="yellow"/>
          <w:rPrChange w:id="87" w:author="Tim Claridge" w:date="2023-04-06T11:26:00Z">
            <w:rPr/>
          </w:rPrChange>
        </w:rPr>
        <w:t xml:space="preserve">, 1999, </w:t>
      </w:r>
      <w:r w:rsidRPr="00664280">
        <w:rPr>
          <w:b/>
          <w:bCs/>
          <w:highlight w:val="yellow"/>
          <w:rPrChange w:id="88" w:author="Tim Claridge" w:date="2023-04-06T11:26:00Z">
            <w:rPr>
              <w:b/>
              <w:bCs/>
            </w:rPr>
          </w:rPrChange>
        </w:rPr>
        <w:t>140</w:t>
      </w:r>
      <w:r w:rsidRPr="00664280">
        <w:rPr>
          <w:highlight w:val="yellow"/>
          <w:rPrChange w:id="89" w:author="Tim Claridge" w:date="2023-04-06T11:26:00Z">
            <w:rPr/>
          </w:rPrChange>
        </w:rPr>
        <w:t>, 274.</w:t>
      </w:r>
    </w:p>
    <w:p w14:paraId="65413064" w14:textId="35AC8FD9" w:rsidR="00F22EAE" w:rsidRPr="00664280" w:rsidDel="00FE474A" w:rsidRDefault="00F22EAE" w:rsidP="00F22EAE">
      <w:pPr>
        <w:pStyle w:val="RSCR02References"/>
        <w:rPr>
          <w:del w:id="90" w:author="Jonathan Yong" w:date="2023-04-09T17:45:00Z"/>
          <w:highlight w:val="yellow"/>
          <w:rPrChange w:id="91" w:author="Tim Claridge" w:date="2023-04-06T11:26:00Z">
            <w:rPr>
              <w:del w:id="92" w:author="Jonathan Yong" w:date="2023-04-09T17:45:00Z"/>
            </w:rPr>
          </w:rPrChange>
        </w:rPr>
      </w:pPr>
      <w:del w:id="93" w:author="Jonathan Yong" w:date="2023-04-09T17:45:00Z">
        <w:r w:rsidRPr="00664280" w:rsidDel="00FE474A">
          <w:rPr>
            <w:highlight w:val="yellow"/>
            <w:rPrChange w:id="94" w:author="Tim Claridge" w:date="2023-04-06T11:26:00Z">
              <w:rPr/>
            </w:rPrChange>
          </w:rPr>
          <w:delText xml:space="preserve">G. E. Martin and C. E. Hadden, </w:delText>
        </w:r>
        <w:r w:rsidRPr="00664280" w:rsidDel="00FE474A">
          <w:rPr>
            <w:i/>
            <w:iCs/>
            <w:highlight w:val="yellow"/>
            <w:rPrChange w:id="95" w:author="Tim Claridge" w:date="2023-04-06T11:26:00Z">
              <w:rPr>
                <w:i/>
                <w:iCs/>
              </w:rPr>
            </w:rPrChange>
          </w:rPr>
          <w:delText>Magn. Reson. Chem.</w:delText>
        </w:r>
        <w:r w:rsidRPr="00664280" w:rsidDel="00FE474A">
          <w:rPr>
            <w:highlight w:val="yellow"/>
            <w:rPrChange w:id="96" w:author="Tim Claridge" w:date="2023-04-06T11:26:00Z">
              <w:rPr/>
            </w:rPrChange>
          </w:rPr>
          <w:delText xml:space="preserve">, 2000, </w:delText>
        </w:r>
        <w:r w:rsidRPr="00664280" w:rsidDel="00FE474A">
          <w:rPr>
            <w:b/>
            <w:bCs/>
            <w:highlight w:val="yellow"/>
            <w:rPrChange w:id="97" w:author="Tim Claridge" w:date="2023-04-06T11:26:00Z">
              <w:rPr>
                <w:b/>
                <w:bCs/>
              </w:rPr>
            </w:rPrChange>
          </w:rPr>
          <w:delText>38</w:delText>
        </w:r>
        <w:r w:rsidRPr="00664280" w:rsidDel="00FE474A">
          <w:rPr>
            <w:highlight w:val="yellow"/>
            <w:rPrChange w:id="98" w:author="Tim Claridge" w:date="2023-04-06T11:26:00Z">
              <w:rPr/>
            </w:rPrChange>
          </w:rPr>
          <w:delText>, 251.</w:delText>
        </w:r>
      </w:del>
    </w:p>
    <w:p w14:paraId="10EA565B" w14:textId="77777777" w:rsidR="00F22EAE" w:rsidRPr="00664280" w:rsidRDefault="00F22EAE" w:rsidP="00F22EAE">
      <w:pPr>
        <w:pStyle w:val="RSCR02References"/>
        <w:rPr>
          <w:highlight w:val="yellow"/>
          <w:rPrChange w:id="99" w:author="Tim Claridge" w:date="2023-04-06T11:26:00Z">
            <w:rPr/>
          </w:rPrChange>
        </w:rPr>
      </w:pPr>
      <w:r w:rsidRPr="00664280">
        <w:rPr>
          <w:highlight w:val="yellow"/>
          <w:rPrChange w:id="100" w:author="Tim Claridge" w:date="2023-04-06T11:26:00Z">
            <w:rPr/>
          </w:rPrChange>
        </w:rPr>
        <w:t xml:space="preserve">C. E. Hadden, G. E. Martin and V. V. Krishnamurthy, </w:t>
      </w:r>
      <w:proofErr w:type="spellStart"/>
      <w:r w:rsidRPr="00664280">
        <w:rPr>
          <w:i/>
          <w:iCs/>
          <w:highlight w:val="yellow"/>
          <w:rPrChange w:id="101" w:author="Tim Claridge" w:date="2023-04-06T11:26:00Z">
            <w:rPr>
              <w:i/>
              <w:iCs/>
            </w:rPr>
          </w:rPrChange>
        </w:rPr>
        <w:t>Magn</w:t>
      </w:r>
      <w:proofErr w:type="spellEnd"/>
      <w:r w:rsidRPr="00664280">
        <w:rPr>
          <w:i/>
          <w:iCs/>
          <w:highlight w:val="yellow"/>
          <w:rPrChange w:id="102" w:author="Tim Claridge" w:date="2023-04-06T11:26:00Z">
            <w:rPr>
              <w:i/>
              <w:iCs/>
            </w:rPr>
          </w:rPrChange>
        </w:rPr>
        <w:t xml:space="preserve">. </w:t>
      </w:r>
      <w:proofErr w:type="spellStart"/>
      <w:r w:rsidRPr="00664280">
        <w:rPr>
          <w:i/>
          <w:iCs/>
          <w:highlight w:val="yellow"/>
          <w:rPrChange w:id="103" w:author="Tim Claridge" w:date="2023-04-06T11:26:00Z">
            <w:rPr>
              <w:i/>
              <w:iCs/>
            </w:rPr>
          </w:rPrChange>
        </w:rPr>
        <w:t>Reson</w:t>
      </w:r>
      <w:proofErr w:type="spellEnd"/>
      <w:r w:rsidRPr="00664280">
        <w:rPr>
          <w:i/>
          <w:iCs/>
          <w:highlight w:val="yellow"/>
          <w:rPrChange w:id="104" w:author="Tim Claridge" w:date="2023-04-06T11:26:00Z">
            <w:rPr>
              <w:i/>
              <w:iCs/>
            </w:rPr>
          </w:rPrChange>
        </w:rPr>
        <w:t>. Chem.</w:t>
      </w:r>
      <w:r w:rsidRPr="00664280">
        <w:rPr>
          <w:highlight w:val="yellow"/>
          <w:rPrChange w:id="105" w:author="Tim Claridge" w:date="2023-04-06T11:26:00Z">
            <w:rPr/>
          </w:rPrChange>
        </w:rPr>
        <w:t xml:space="preserve">, 2000, </w:t>
      </w:r>
      <w:r w:rsidRPr="00664280">
        <w:rPr>
          <w:b/>
          <w:bCs/>
          <w:highlight w:val="yellow"/>
          <w:rPrChange w:id="106" w:author="Tim Claridge" w:date="2023-04-06T11:26:00Z">
            <w:rPr>
              <w:b/>
              <w:bCs/>
            </w:rPr>
          </w:rPrChange>
        </w:rPr>
        <w:t>38</w:t>
      </w:r>
      <w:r w:rsidRPr="00664280">
        <w:rPr>
          <w:highlight w:val="yellow"/>
          <w:rPrChange w:id="107" w:author="Tim Claridge" w:date="2023-04-06T11:26:00Z">
            <w:rPr/>
          </w:rPrChange>
        </w:rPr>
        <w:t>, 143.</w:t>
      </w:r>
    </w:p>
    <w:p w14:paraId="08FF955D" w14:textId="14F625CB" w:rsidR="00F22EAE" w:rsidRPr="00664280" w:rsidDel="00251D88" w:rsidRDefault="00F22EAE" w:rsidP="00F22EAE">
      <w:pPr>
        <w:pStyle w:val="RSCR02References"/>
        <w:rPr>
          <w:del w:id="108" w:author="Jonathan Yong" w:date="2023-04-09T17:33:00Z"/>
          <w:highlight w:val="red"/>
          <w:rPrChange w:id="109" w:author="Tim Claridge" w:date="2023-04-06T11:26:00Z">
            <w:rPr>
              <w:del w:id="110" w:author="Jonathan Yong" w:date="2023-04-09T17:33:00Z"/>
            </w:rPr>
          </w:rPrChange>
        </w:rPr>
      </w:pPr>
      <w:del w:id="111" w:author="Jonathan Yong" w:date="2023-04-09T17:33:00Z">
        <w:r w:rsidRPr="00664280" w:rsidDel="00251D88">
          <w:rPr>
            <w:highlight w:val="red"/>
            <w:rPrChange w:id="112" w:author="Tim Claridge" w:date="2023-04-06T11:26:00Z">
              <w:rPr/>
            </w:rPrChange>
          </w:rPr>
          <w:delText xml:space="preserve">A. G. Palmer, J. Cavanagh, P. E. Wright and M. Rance, </w:delText>
        </w:r>
        <w:r w:rsidRPr="00664280" w:rsidDel="00251D88">
          <w:rPr>
            <w:i/>
            <w:iCs/>
            <w:highlight w:val="red"/>
            <w:rPrChange w:id="113" w:author="Tim Claridge" w:date="2023-04-06T11:26:00Z">
              <w:rPr>
                <w:i/>
                <w:iCs/>
              </w:rPr>
            </w:rPrChange>
          </w:rPr>
          <w:delText>J. Magn. Reson.</w:delText>
        </w:r>
        <w:r w:rsidRPr="00664280" w:rsidDel="00251D88">
          <w:rPr>
            <w:highlight w:val="red"/>
            <w:rPrChange w:id="114" w:author="Tim Claridge" w:date="2023-04-06T11:26:00Z">
              <w:rPr/>
            </w:rPrChange>
          </w:rPr>
          <w:delText xml:space="preserve">, 1991, </w:delText>
        </w:r>
        <w:r w:rsidRPr="00664280" w:rsidDel="00251D88">
          <w:rPr>
            <w:b/>
            <w:bCs/>
            <w:highlight w:val="red"/>
            <w:rPrChange w:id="115" w:author="Tim Claridge" w:date="2023-04-06T11:26:00Z">
              <w:rPr>
                <w:b/>
                <w:bCs/>
              </w:rPr>
            </w:rPrChange>
          </w:rPr>
          <w:delText>93</w:delText>
        </w:r>
        <w:r w:rsidRPr="00664280" w:rsidDel="00251D88">
          <w:rPr>
            <w:highlight w:val="red"/>
            <w:rPrChange w:id="116" w:author="Tim Claridge" w:date="2023-04-06T11:26:00Z">
              <w:rPr/>
            </w:rPrChange>
          </w:rPr>
          <w:delText>, 151.</w:delText>
        </w:r>
      </w:del>
    </w:p>
    <w:p w14:paraId="5011BC05" w14:textId="2B752930" w:rsidR="00F22EAE" w:rsidRPr="00664280" w:rsidDel="00251D88" w:rsidRDefault="00F22EAE" w:rsidP="00F22EAE">
      <w:pPr>
        <w:pStyle w:val="RSCR02References"/>
        <w:rPr>
          <w:del w:id="117" w:author="Jonathan Yong" w:date="2023-04-09T17:33:00Z"/>
          <w:highlight w:val="red"/>
          <w:rPrChange w:id="118" w:author="Tim Claridge" w:date="2023-04-06T11:26:00Z">
            <w:rPr>
              <w:del w:id="119" w:author="Jonathan Yong" w:date="2023-04-09T17:33:00Z"/>
            </w:rPr>
          </w:rPrChange>
        </w:rPr>
      </w:pPr>
      <w:del w:id="120" w:author="Jonathan Yong" w:date="2023-04-09T17:33:00Z">
        <w:r w:rsidRPr="00664280" w:rsidDel="00251D88">
          <w:rPr>
            <w:highlight w:val="red"/>
            <w:rPrChange w:id="121" w:author="Tim Claridge" w:date="2023-04-06T11:26:00Z">
              <w:rPr/>
            </w:rPrChange>
          </w:rPr>
          <w:delText xml:space="preserve">L. Kay, P. Keifer and T. Saarinen, </w:delText>
        </w:r>
        <w:r w:rsidRPr="00664280" w:rsidDel="00251D88">
          <w:rPr>
            <w:i/>
            <w:iCs/>
            <w:highlight w:val="red"/>
            <w:rPrChange w:id="122" w:author="Tim Claridge" w:date="2023-04-06T11:26:00Z">
              <w:rPr>
                <w:i/>
                <w:iCs/>
              </w:rPr>
            </w:rPrChange>
          </w:rPr>
          <w:delText>J. Am. Chem. Soc.</w:delText>
        </w:r>
        <w:r w:rsidRPr="00664280" w:rsidDel="00251D88">
          <w:rPr>
            <w:highlight w:val="red"/>
            <w:rPrChange w:id="123" w:author="Tim Claridge" w:date="2023-04-06T11:26:00Z">
              <w:rPr/>
            </w:rPrChange>
          </w:rPr>
          <w:delText xml:space="preserve">, 1992, </w:delText>
        </w:r>
        <w:r w:rsidRPr="00664280" w:rsidDel="00251D88">
          <w:rPr>
            <w:b/>
            <w:bCs/>
            <w:highlight w:val="red"/>
            <w:rPrChange w:id="124" w:author="Tim Claridge" w:date="2023-04-06T11:26:00Z">
              <w:rPr>
                <w:b/>
                <w:bCs/>
              </w:rPr>
            </w:rPrChange>
          </w:rPr>
          <w:delText>114</w:delText>
        </w:r>
        <w:r w:rsidRPr="00664280" w:rsidDel="00251D88">
          <w:rPr>
            <w:highlight w:val="red"/>
            <w:rPrChange w:id="125" w:author="Tim Claridge" w:date="2023-04-06T11:26:00Z">
              <w:rPr/>
            </w:rPrChange>
          </w:rPr>
          <w:delText>, 10663.</w:delText>
        </w:r>
      </w:del>
    </w:p>
    <w:p w14:paraId="50B6171E" w14:textId="77777777" w:rsidR="00D34F56" w:rsidRPr="00D379F8" w:rsidRDefault="00D34F56" w:rsidP="00D34F56">
      <w:pPr>
        <w:pStyle w:val="RSCR02References"/>
      </w:pPr>
      <w:r w:rsidRPr="00D379F8">
        <w:t xml:space="preserve">F. Zhang and R. </w:t>
      </w:r>
      <w:proofErr w:type="spellStart"/>
      <w:r w:rsidRPr="00D379F8">
        <w:t>Brüschweiler</w:t>
      </w:r>
      <w:proofErr w:type="spellEnd"/>
      <w:r w:rsidRPr="00D379F8">
        <w:t xml:space="preserve">, </w:t>
      </w:r>
      <w:r w:rsidRPr="00D379F8">
        <w:rPr>
          <w:i/>
          <w:iCs/>
        </w:rPr>
        <w:t>J. Am. Chem. Soc.</w:t>
      </w:r>
      <w:r w:rsidRPr="00D379F8">
        <w:t xml:space="preserve">, 2004, </w:t>
      </w:r>
      <w:r w:rsidRPr="00D379F8">
        <w:rPr>
          <w:b/>
          <w:bCs/>
        </w:rPr>
        <w:t>126</w:t>
      </w:r>
      <w:r w:rsidRPr="00D379F8">
        <w:t>, 13180.</w:t>
      </w:r>
    </w:p>
    <w:p w14:paraId="74A1B396" w14:textId="77777777" w:rsidR="00D34F56" w:rsidRPr="00D379F8" w:rsidRDefault="00D34F56" w:rsidP="00D34F56">
      <w:pPr>
        <w:pStyle w:val="RSCR02References"/>
      </w:pPr>
      <w:r w:rsidRPr="00D379F8">
        <w:t xml:space="preserve">D. A. Snyder and R. </w:t>
      </w:r>
      <w:proofErr w:type="spellStart"/>
      <w:r w:rsidRPr="00D379F8">
        <w:t>Brüschweiler</w:t>
      </w:r>
      <w:proofErr w:type="spellEnd"/>
      <w:r w:rsidRPr="00D379F8">
        <w:t xml:space="preserve">, </w:t>
      </w:r>
      <w:r w:rsidRPr="00D379F8">
        <w:rPr>
          <w:i/>
          <w:iCs/>
        </w:rPr>
        <w:t>J. Phys. Chem. A</w:t>
      </w:r>
      <w:r w:rsidRPr="00D379F8">
        <w:t xml:space="preserve">, 2009, </w:t>
      </w:r>
      <w:r w:rsidRPr="00D379F8">
        <w:rPr>
          <w:b/>
          <w:bCs/>
        </w:rPr>
        <w:t>113</w:t>
      </w:r>
      <w:r w:rsidRPr="00D379F8">
        <w:t>, 12898.</w:t>
      </w:r>
    </w:p>
    <w:p w14:paraId="07CCA3D7" w14:textId="42399037" w:rsidR="00D34F56" w:rsidRPr="00D379F8" w:rsidRDefault="00D34F56" w:rsidP="00D34F56">
      <w:pPr>
        <w:pStyle w:val="RSCR02References"/>
      </w:pPr>
      <w:r w:rsidRPr="00D379F8">
        <w:t xml:space="preserve">M. Jaeger and R. L. E. G. Aspers,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2014, </w:t>
      </w:r>
      <w:r w:rsidRPr="00D379F8">
        <w:rPr>
          <w:b/>
          <w:bCs/>
        </w:rPr>
        <w:t>83</w:t>
      </w:r>
      <w:r w:rsidRPr="00D379F8">
        <w:t>, 271.</w:t>
      </w:r>
    </w:p>
    <w:p w14:paraId="5366DE3D"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J. Am. Chem. Soc.</w:t>
      </w:r>
      <w:r w:rsidRPr="00D379F8">
        <w:t xml:space="preserve">, 2008, </w:t>
      </w:r>
      <w:r w:rsidRPr="00D379F8">
        <w:rPr>
          <w:b/>
          <w:bCs/>
        </w:rPr>
        <w:t>130</w:t>
      </w:r>
      <w:r w:rsidRPr="00D379F8">
        <w:t>, 10788.</w:t>
      </w:r>
    </w:p>
    <w:p w14:paraId="2C689C82"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2010, </w:t>
      </w:r>
      <w:r w:rsidRPr="00D379F8">
        <w:rPr>
          <w:b/>
          <w:bCs/>
        </w:rPr>
        <w:t>206</w:t>
      </w:r>
      <w:r w:rsidRPr="00D379F8">
        <w:t>, 147.</w:t>
      </w:r>
    </w:p>
    <w:p w14:paraId="4448F29B" w14:textId="77777777" w:rsidR="00F22EAE" w:rsidRPr="00D379F8" w:rsidDel="00251D88" w:rsidRDefault="00F22EAE" w:rsidP="00F22EAE">
      <w:pPr>
        <w:pStyle w:val="RSCR02References"/>
        <w:rPr>
          <w:del w:id="126" w:author="Jonathan Yong" w:date="2023-04-09T17:35:00Z"/>
          <w:i/>
          <w:iCs/>
        </w:rPr>
      </w:pPr>
      <w:r w:rsidRPr="00D379F8">
        <w:t xml:space="preserve">Ē. </w:t>
      </w:r>
      <w:proofErr w:type="spellStart"/>
      <w:r w:rsidRPr="00D379F8">
        <w:t>Kupče</w:t>
      </w:r>
      <w:proofErr w:type="spellEnd"/>
      <w:r w:rsidRPr="00D379F8">
        <w:t xml:space="preserve">, K. R. Mote, A. Webb, P. K. Madhu and T. D. W. Claridge, </w:t>
      </w:r>
      <w:r w:rsidRPr="00D379F8">
        <w:rPr>
          <w:i/>
          <w:iCs/>
        </w:rPr>
        <w:t xml:space="preserve">Prog. </w:t>
      </w:r>
      <w:proofErr w:type="spellStart"/>
      <w:r w:rsidRPr="00D379F8">
        <w:rPr>
          <w:i/>
          <w:iCs/>
        </w:rPr>
        <w:t>Nucl</w:t>
      </w:r>
      <w:proofErr w:type="spellEnd"/>
      <w:r w:rsidRPr="00D379F8">
        <w:rPr>
          <w:i/>
          <w:iCs/>
        </w:rPr>
        <w:t xml:space="preserve">.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proofErr w:type="spellStart"/>
      <w:r w:rsidRPr="00D379F8">
        <w:rPr>
          <w:i/>
          <w:iCs/>
        </w:rPr>
        <w:t>Spectrosc</w:t>
      </w:r>
      <w:proofErr w:type="spellEnd"/>
      <w:r w:rsidRPr="00D379F8">
        <w:rPr>
          <w:i/>
          <w:iCs/>
        </w:rPr>
        <w:t>.</w:t>
      </w:r>
      <w:r w:rsidRPr="00D379F8">
        <w:t xml:space="preserve">, 2021, </w:t>
      </w:r>
      <w:r w:rsidRPr="00D379F8">
        <w:rPr>
          <w:b/>
          <w:bCs/>
        </w:rPr>
        <w:t>124-125</w:t>
      </w:r>
      <w:r w:rsidRPr="00D379F8">
        <w:t>, 1.</w:t>
      </w:r>
    </w:p>
    <w:p w14:paraId="11D3F051" w14:textId="20286DAF" w:rsidR="009316A6" w:rsidRPr="00241ACD" w:rsidRDefault="00F22EAE" w:rsidP="00251D88">
      <w:pPr>
        <w:pStyle w:val="RSCR02References"/>
      </w:pPr>
      <w:del w:id="127" w:author="Jonathan Yong" w:date="2023-04-09T17:35:00Z">
        <w:r w:rsidRPr="00D379F8" w:rsidDel="00251D88">
          <w:delText>J. R. J. Yong,</w:delText>
        </w:r>
        <w:r w:rsidDel="00251D88">
          <w:delText xml:space="preserve"> Ē.</w:delText>
        </w:r>
        <w:r w:rsidRPr="00D379F8" w:rsidDel="00251D88">
          <w:delText xml:space="preserve"> Kupče and T. D. W. Claridge, </w:delText>
        </w:r>
        <w:r w:rsidRPr="00251D88" w:rsidDel="00251D88">
          <w:rPr>
            <w:i/>
            <w:iCs/>
          </w:rPr>
          <w:delText>Anal. Chem.</w:delText>
        </w:r>
        <w:r w:rsidRPr="00D379F8" w:rsidDel="00251D88">
          <w:delText xml:space="preserve">, 2022, </w:delText>
        </w:r>
        <w:r w:rsidRPr="00251D88" w:rsidDel="00251D88">
          <w:rPr>
            <w:b/>
            <w:bCs/>
          </w:rPr>
          <w:delText>94</w:delText>
        </w:r>
        <w:r w:rsidRPr="00D379F8" w:rsidDel="00251D88">
          <w:delText>, 2271.</w:delText>
        </w:r>
      </w:del>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Tim Claridge" w:date="2023-04-06T11:15:00Z" w:initials="TC">
    <w:p w14:paraId="5D18559F" w14:textId="77777777" w:rsidR="002A3A75" w:rsidRDefault="002A3A75" w:rsidP="00D069F8">
      <w:r>
        <w:rPr>
          <w:rStyle w:val="CommentReference"/>
        </w:rPr>
        <w:annotationRef/>
      </w:r>
      <w:r>
        <w:rPr>
          <w:color w:val="000000"/>
          <w:sz w:val="20"/>
          <w:szCs w:val="20"/>
        </w:rPr>
        <w:t>Let’s just move this into SI as easy change.. the data are largely incremental on the previous figs anyway so no great loss…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1855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92867" w16cex:dateUtc="2023-04-06T1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18559F" w16cid:durableId="27D928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E5542" w14:textId="77777777" w:rsidR="00F171CD" w:rsidRDefault="00F171CD" w:rsidP="00E547DB">
      <w:pPr>
        <w:spacing w:after="0" w:line="240" w:lineRule="auto"/>
      </w:pPr>
      <w:r>
        <w:separator/>
      </w:r>
    </w:p>
    <w:p w14:paraId="7699A1BC" w14:textId="77777777" w:rsidR="00F171CD" w:rsidRDefault="00F171CD"/>
    <w:p w14:paraId="7EDEA48D" w14:textId="77777777" w:rsidR="00F171CD" w:rsidRDefault="00F171CD"/>
    <w:p w14:paraId="3E5BADC8" w14:textId="77777777" w:rsidR="00F171CD" w:rsidRDefault="00F171CD"/>
    <w:p w14:paraId="5E26B589" w14:textId="77777777" w:rsidR="00F171CD" w:rsidRDefault="00F171CD"/>
    <w:p w14:paraId="0E0F277B" w14:textId="77777777" w:rsidR="00F171CD" w:rsidRDefault="00F171CD"/>
  </w:endnote>
  <w:endnote w:type="continuationSeparator" w:id="0">
    <w:p w14:paraId="6A88C840" w14:textId="77777777" w:rsidR="00F171CD" w:rsidRDefault="00F171CD" w:rsidP="00E547DB">
      <w:pPr>
        <w:spacing w:after="0" w:line="240" w:lineRule="auto"/>
      </w:pPr>
      <w:r>
        <w:continuationSeparator/>
      </w:r>
    </w:p>
    <w:p w14:paraId="1C7725FB" w14:textId="77777777" w:rsidR="00F171CD" w:rsidRDefault="00F171CD"/>
    <w:p w14:paraId="21F8C2C9" w14:textId="77777777" w:rsidR="00F171CD" w:rsidRDefault="00F171CD"/>
    <w:p w14:paraId="5F556020" w14:textId="77777777" w:rsidR="00F171CD" w:rsidRDefault="00F171CD"/>
    <w:p w14:paraId="695593EC" w14:textId="77777777" w:rsidR="00F171CD" w:rsidRDefault="00F171CD"/>
    <w:p w14:paraId="1318BEF2" w14:textId="77777777" w:rsidR="00F171CD" w:rsidRDefault="00F171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B680ED4-4047-4546-8585-D0AA7CC84F45}"/>
    <w:embedBold r:id="rId2" w:fontKey="{A973414A-5409-A140-9C81-C4AABC5E6475}"/>
    <w:embedItalic r:id="rId3" w:fontKey="{A3A53269-67D7-AE4E-ADC1-B056044ECAFC}"/>
    <w:embedBoldItalic r:id="rId4" w:fontKey="{77B85C93-1D2E-B449-B7DF-51AD835D91D0}"/>
  </w:font>
  <w:font w:name="Symbol">
    <w:panose1 w:val="05050102010706020507"/>
    <w:charset w:val="02"/>
    <w:family w:val="decorative"/>
    <w:pitch w:val="variable"/>
    <w:sig w:usb0="00000000" w:usb1="10000000" w:usb2="00000000" w:usb3="00000000" w:csb0="80000000" w:csb1="00000000"/>
    <w:embedRegular r:id="rId5" w:fontKey="{51505D56-1812-1E4E-8299-2C08A132F34B}"/>
  </w:font>
  <w:font w:name="Courier New">
    <w:panose1 w:val="02070309020205020404"/>
    <w:charset w:val="00"/>
    <w:family w:val="modern"/>
    <w:pitch w:val="fixed"/>
    <w:sig w:usb0="E0002AFF" w:usb1="C0007843" w:usb2="00000009" w:usb3="00000000" w:csb0="000001FF" w:csb1="00000000"/>
    <w:embedRegular r:id="rId6" w:fontKey="{E9742448-B1F8-A340-B3A0-A399EB85278F}"/>
  </w:font>
  <w:font w:name="Wingdings">
    <w:panose1 w:val="05000000000000000000"/>
    <w:charset w:val="4D"/>
    <w:family w:val="decorative"/>
    <w:pitch w:val="variable"/>
    <w:sig w:usb0="00000003" w:usb1="00000000" w:usb2="00000000" w:usb3="00000000" w:csb0="80000001" w:csb1="00000000"/>
    <w:embedRegular r:id="rId7" w:fontKey="{D37F365F-8EF3-C346-BF14-86C4EB136533}"/>
  </w:font>
  <w:font w:name="Calibri">
    <w:panose1 w:val="020F0502020204030204"/>
    <w:charset w:val="00"/>
    <w:family w:val="swiss"/>
    <w:pitch w:val="variable"/>
    <w:sig w:usb0="E0002AFF" w:usb1="C000247B" w:usb2="00000009" w:usb3="00000000" w:csb0="000001FF" w:csb1="00000000"/>
    <w:embedRegular r:id="rId8" w:fontKey="{0EFADC14-AA9F-324B-A5CE-11DD084A1CF8}"/>
    <w:embedBold r:id="rId9" w:fontKey="{F65D6D0E-DBFA-6849-98E8-0E910CE18156}"/>
    <w:embedItalic r:id="rId10" w:fontKey="{8920D876-9AE7-8C49-9D3B-C9FEB6C94857}"/>
    <w:embedBoldItalic r:id="rId11" w:fontKey="{B0F8F2F7-B616-3E4C-BBC8-5DA81EF7F366}"/>
  </w:font>
  <w:font w:name="Tahoma">
    <w:panose1 w:val="020B0604030504040204"/>
    <w:charset w:val="00"/>
    <w:family w:val="swiss"/>
    <w:pitch w:val="variable"/>
    <w:sig w:usb0="E1002EFF" w:usb1="C000605B" w:usb2="00000029" w:usb3="00000000" w:csb0="000101FF" w:csb1="00000000"/>
    <w:embedRegular r:id="rId12" w:fontKey="{3BAD7B5E-D359-234F-A941-DE01A5F8AA0C}"/>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3" w:fontKey="{6118F1A5-820C-C841-8011-46041CEE11CF}"/>
  </w:font>
  <w:font w:name="Minion 3">
    <w:altName w:val="Sylfaen"/>
    <w:panose1 w:val="02040503050306020203"/>
    <w:charset w:val="00"/>
    <w:family w:val="roman"/>
    <w:notTrueType/>
    <w:pitch w:val="variable"/>
    <w:sig w:usb0="600006FF" w:usb1="00000003" w:usb2="00000000" w:usb3="00000000" w:csb0="0000019F" w:csb1="00000000"/>
  </w:font>
  <w:font w:name="Cambria">
    <w:panose1 w:val="02040503050406030204"/>
    <w:charset w:val="00"/>
    <w:family w:val="roman"/>
    <w:pitch w:val="variable"/>
    <w:sig w:usb0="E00002FF" w:usb1="400004FF" w:usb2="00000000" w:usb3="00000000" w:csb0="0000019F" w:csb1="00000000"/>
    <w:embedRegular r:id="rId14" w:fontKey="{90D23A3B-8BEF-1B48-913D-9D7DE0CB8C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C60E" w14:textId="6049EF49"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EF59E8">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74DAD" w14:textId="77777777" w:rsidR="00F171CD" w:rsidRDefault="00F171CD" w:rsidP="00E547DB">
      <w:pPr>
        <w:spacing w:after="0" w:line="240" w:lineRule="auto"/>
      </w:pPr>
      <w:r>
        <w:separator/>
      </w:r>
    </w:p>
    <w:p w14:paraId="7F0BAD67" w14:textId="77777777" w:rsidR="00F171CD" w:rsidRDefault="00F171CD"/>
    <w:p w14:paraId="7E083429" w14:textId="77777777" w:rsidR="00F171CD" w:rsidRDefault="00F171CD"/>
    <w:p w14:paraId="1BC610E4" w14:textId="77777777" w:rsidR="00F171CD" w:rsidRDefault="00F171CD"/>
    <w:p w14:paraId="1882C862" w14:textId="77777777" w:rsidR="00F171CD" w:rsidRDefault="00F171CD"/>
    <w:p w14:paraId="6C4E0B00" w14:textId="77777777" w:rsidR="00F171CD" w:rsidRDefault="00F171CD"/>
  </w:footnote>
  <w:footnote w:type="continuationSeparator" w:id="0">
    <w:p w14:paraId="36EE99C3" w14:textId="77777777" w:rsidR="00F171CD" w:rsidRDefault="00F171CD" w:rsidP="00E547DB">
      <w:pPr>
        <w:spacing w:after="0" w:line="240" w:lineRule="auto"/>
      </w:pPr>
      <w:r>
        <w:continuationSeparator/>
      </w:r>
    </w:p>
    <w:p w14:paraId="7A8DA2A8" w14:textId="77777777" w:rsidR="00F171CD" w:rsidRDefault="00F171CD"/>
    <w:p w14:paraId="26A5F88D" w14:textId="77777777" w:rsidR="00F171CD" w:rsidRDefault="00F171CD"/>
    <w:p w14:paraId="483CF3E4" w14:textId="77777777" w:rsidR="00F171CD" w:rsidRDefault="00F171CD"/>
    <w:p w14:paraId="65655448" w14:textId="77777777" w:rsidR="00F171CD" w:rsidRDefault="00F171CD"/>
    <w:p w14:paraId="7B5F41EB" w14:textId="77777777" w:rsidR="00F171CD" w:rsidRDefault="00F171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B970740E"/>
    <w:lvl w:ilvl="0" w:tplc="B72E0C66">
      <w:start w:val="1"/>
      <w:numFmt w:val="decimal"/>
      <w:pStyle w:val="RSCR02References"/>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007625">
    <w:abstractNumId w:val="0"/>
  </w:num>
  <w:num w:numId="2" w16cid:durableId="1944721037">
    <w:abstractNumId w:val="4"/>
  </w:num>
  <w:num w:numId="3" w16cid:durableId="928930534">
    <w:abstractNumId w:val="3"/>
  </w:num>
  <w:num w:numId="4" w16cid:durableId="1381782779">
    <w:abstractNumId w:val="7"/>
  </w:num>
  <w:num w:numId="5" w16cid:durableId="1918438661">
    <w:abstractNumId w:val="6"/>
  </w:num>
  <w:num w:numId="6" w16cid:durableId="400635432">
    <w:abstractNumId w:val="1"/>
  </w:num>
  <w:num w:numId="7" w16cid:durableId="594443208">
    <w:abstractNumId w:val="2"/>
  </w:num>
  <w:num w:numId="8" w16cid:durableId="1636714814">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Yong">
    <w15:presenceInfo w15:providerId="None" w15:userId="Jonathan Yong"/>
  </w15:person>
  <w15:person w15:author="Tim Claridge">
    <w15:presenceInfo w15:providerId="AD" w15:userId="S::tclaridge@exscientia.co.uk::6bf6a688-9edc-4854-a644-0c05f19073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embedTrueTypeFonts/>
  <w:proofState w:spelling="clean"/>
  <w:stylePaneSortMethod w:val="0000"/>
  <w:trackRevisions/>
  <w:defaultTabStop w:val="28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07DB3"/>
    <w:rsid w:val="000207B6"/>
    <w:rsid w:val="00022D8A"/>
    <w:rsid w:val="000622D1"/>
    <w:rsid w:val="00071E41"/>
    <w:rsid w:val="00073639"/>
    <w:rsid w:val="000A2670"/>
    <w:rsid w:val="000C0A9D"/>
    <w:rsid w:val="000D2FAC"/>
    <w:rsid w:val="000D5891"/>
    <w:rsid w:val="000D6963"/>
    <w:rsid w:val="000E7A32"/>
    <w:rsid w:val="000F0959"/>
    <w:rsid w:val="000F3A41"/>
    <w:rsid w:val="001028A5"/>
    <w:rsid w:val="00112D4D"/>
    <w:rsid w:val="00120227"/>
    <w:rsid w:val="00126027"/>
    <w:rsid w:val="001508E9"/>
    <w:rsid w:val="00156475"/>
    <w:rsid w:val="001633D9"/>
    <w:rsid w:val="00180ABE"/>
    <w:rsid w:val="001923AB"/>
    <w:rsid w:val="00196EC0"/>
    <w:rsid w:val="001C1EB8"/>
    <w:rsid w:val="001E340D"/>
    <w:rsid w:val="00206A82"/>
    <w:rsid w:val="002103E0"/>
    <w:rsid w:val="00237C8A"/>
    <w:rsid w:val="00241ACD"/>
    <w:rsid w:val="00243D3C"/>
    <w:rsid w:val="00251D88"/>
    <w:rsid w:val="0025269A"/>
    <w:rsid w:val="00253551"/>
    <w:rsid w:val="0025490A"/>
    <w:rsid w:val="002639AC"/>
    <w:rsid w:val="00266447"/>
    <w:rsid w:val="00270DD5"/>
    <w:rsid w:val="00271235"/>
    <w:rsid w:val="00272D6F"/>
    <w:rsid w:val="00291608"/>
    <w:rsid w:val="002A3A75"/>
    <w:rsid w:val="002A5421"/>
    <w:rsid w:val="002A6685"/>
    <w:rsid w:val="002C0803"/>
    <w:rsid w:val="002C3D7C"/>
    <w:rsid w:val="002E39C4"/>
    <w:rsid w:val="002E5B1D"/>
    <w:rsid w:val="002F52C3"/>
    <w:rsid w:val="00341341"/>
    <w:rsid w:val="00342C47"/>
    <w:rsid w:val="00352AA4"/>
    <w:rsid w:val="00354579"/>
    <w:rsid w:val="00356F00"/>
    <w:rsid w:val="00373571"/>
    <w:rsid w:val="00377481"/>
    <w:rsid w:val="00381B1C"/>
    <w:rsid w:val="003846F9"/>
    <w:rsid w:val="00397811"/>
    <w:rsid w:val="003A7E95"/>
    <w:rsid w:val="003B739C"/>
    <w:rsid w:val="003C6313"/>
    <w:rsid w:val="003D4ECA"/>
    <w:rsid w:val="003D5F6C"/>
    <w:rsid w:val="003E55B2"/>
    <w:rsid w:val="003F1F81"/>
    <w:rsid w:val="003F7251"/>
    <w:rsid w:val="00401EB1"/>
    <w:rsid w:val="0043180D"/>
    <w:rsid w:val="004414A5"/>
    <w:rsid w:val="0044700B"/>
    <w:rsid w:val="00456785"/>
    <w:rsid w:val="00462420"/>
    <w:rsid w:val="00467C80"/>
    <w:rsid w:val="00471122"/>
    <w:rsid w:val="00474052"/>
    <w:rsid w:val="00476602"/>
    <w:rsid w:val="00485FDB"/>
    <w:rsid w:val="004877C8"/>
    <w:rsid w:val="004901D3"/>
    <w:rsid w:val="004B5EA4"/>
    <w:rsid w:val="004C531E"/>
    <w:rsid w:val="004C6C90"/>
    <w:rsid w:val="004E557E"/>
    <w:rsid w:val="004F58C4"/>
    <w:rsid w:val="005037CD"/>
    <w:rsid w:val="00504795"/>
    <w:rsid w:val="00514CBA"/>
    <w:rsid w:val="0052630A"/>
    <w:rsid w:val="0053177A"/>
    <w:rsid w:val="00533EA1"/>
    <w:rsid w:val="005771C3"/>
    <w:rsid w:val="00577B54"/>
    <w:rsid w:val="005812D7"/>
    <w:rsid w:val="00584D2B"/>
    <w:rsid w:val="00590F6D"/>
    <w:rsid w:val="005A5ED7"/>
    <w:rsid w:val="005B0EF3"/>
    <w:rsid w:val="005C1A41"/>
    <w:rsid w:val="005C4565"/>
    <w:rsid w:val="005E05CD"/>
    <w:rsid w:val="005F11A1"/>
    <w:rsid w:val="00605B72"/>
    <w:rsid w:val="00621930"/>
    <w:rsid w:val="00641030"/>
    <w:rsid w:val="00645D52"/>
    <w:rsid w:val="0065133B"/>
    <w:rsid w:val="00656D88"/>
    <w:rsid w:val="006602F1"/>
    <w:rsid w:val="00664280"/>
    <w:rsid w:val="00670ED4"/>
    <w:rsid w:val="00672928"/>
    <w:rsid w:val="00681A81"/>
    <w:rsid w:val="006A69C8"/>
    <w:rsid w:val="006D6163"/>
    <w:rsid w:val="006E1FD2"/>
    <w:rsid w:val="006E58B1"/>
    <w:rsid w:val="006F01C4"/>
    <w:rsid w:val="006F487B"/>
    <w:rsid w:val="006F740B"/>
    <w:rsid w:val="007433B7"/>
    <w:rsid w:val="00744A41"/>
    <w:rsid w:val="00780A41"/>
    <w:rsid w:val="00794787"/>
    <w:rsid w:val="007A37D8"/>
    <w:rsid w:val="007A779C"/>
    <w:rsid w:val="007B57D2"/>
    <w:rsid w:val="007B6418"/>
    <w:rsid w:val="007C3D03"/>
    <w:rsid w:val="007C6ED2"/>
    <w:rsid w:val="007C7DD1"/>
    <w:rsid w:val="007D1EFA"/>
    <w:rsid w:val="007D5FE4"/>
    <w:rsid w:val="008515D1"/>
    <w:rsid w:val="008560DE"/>
    <w:rsid w:val="0086546D"/>
    <w:rsid w:val="0088525A"/>
    <w:rsid w:val="00885A3F"/>
    <w:rsid w:val="008A0D60"/>
    <w:rsid w:val="008C1387"/>
    <w:rsid w:val="008C682F"/>
    <w:rsid w:val="008D70C3"/>
    <w:rsid w:val="008E509B"/>
    <w:rsid w:val="008F4811"/>
    <w:rsid w:val="008F525A"/>
    <w:rsid w:val="009026D4"/>
    <w:rsid w:val="0092763E"/>
    <w:rsid w:val="009316A6"/>
    <w:rsid w:val="00936114"/>
    <w:rsid w:val="009400E9"/>
    <w:rsid w:val="00946830"/>
    <w:rsid w:val="00962779"/>
    <w:rsid w:val="009654EC"/>
    <w:rsid w:val="009726BB"/>
    <w:rsid w:val="009918D9"/>
    <w:rsid w:val="009A392D"/>
    <w:rsid w:val="009C343E"/>
    <w:rsid w:val="009C3F0B"/>
    <w:rsid w:val="009D17C3"/>
    <w:rsid w:val="009D47C2"/>
    <w:rsid w:val="009E51F8"/>
    <w:rsid w:val="009F2649"/>
    <w:rsid w:val="00A074D7"/>
    <w:rsid w:val="00A16A99"/>
    <w:rsid w:val="00A17D23"/>
    <w:rsid w:val="00A208E1"/>
    <w:rsid w:val="00A47578"/>
    <w:rsid w:val="00A521AB"/>
    <w:rsid w:val="00A56CD0"/>
    <w:rsid w:val="00A61D3E"/>
    <w:rsid w:val="00A7643E"/>
    <w:rsid w:val="00A9649E"/>
    <w:rsid w:val="00AA1341"/>
    <w:rsid w:val="00AB16D0"/>
    <w:rsid w:val="00AB2C1B"/>
    <w:rsid w:val="00AC3BF2"/>
    <w:rsid w:val="00AD5483"/>
    <w:rsid w:val="00AF0249"/>
    <w:rsid w:val="00AF150F"/>
    <w:rsid w:val="00AF4737"/>
    <w:rsid w:val="00AF73E0"/>
    <w:rsid w:val="00B0470A"/>
    <w:rsid w:val="00B2364D"/>
    <w:rsid w:val="00B443F2"/>
    <w:rsid w:val="00B45B08"/>
    <w:rsid w:val="00B53582"/>
    <w:rsid w:val="00B6239D"/>
    <w:rsid w:val="00B66C89"/>
    <w:rsid w:val="00B67630"/>
    <w:rsid w:val="00B722DE"/>
    <w:rsid w:val="00B80DDB"/>
    <w:rsid w:val="00B81EE1"/>
    <w:rsid w:val="00BA761E"/>
    <w:rsid w:val="00BB3FBE"/>
    <w:rsid w:val="00BC603D"/>
    <w:rsid w:val="00BC6382"/>
    <w:rsid w:val="00BE11BA"/>
    <w:rsid w:val="00C039F5"/>
    <w:rsid w:val="00C3016F"/>
    <w:rsid w:val="00C31922"/>
    <w:rsid w:val="00C32EDF"/>
    <w:rsid w:val="00C405FD"/>
    <w:rsid w:val="00C42573"/>
    <w:rsid w:val="00C5024A"/>
    <w:rsid w:val="00C57107"/>
    <w:rsid w:val="00C61DED"/>
    <w:rsid w:val="00C62C2D"/>
    <w:rsid w:val="00C83180"/>
    <w:rsid w:val="00C9104E"/>
    <w:rsid w:val="00C9227C"/>
    <w:rsid w:val="00CA2740"/>
    <w:rsid w:val="00CC12E6"/>
    <w:rsid w:val="00CC2E25"/>
    <w:rsid w:val="00CC7C64"/>
    <w:rsid w:val="00CD0B47"/>
    <w:rsid w:val="00D010E8"/>
    <w:rsid w:val="00D02C04"/>
    <w:rsid w:val="00D068D3"/>
    <w:rsid w:val="00D138E8"/>
    <w:rsid w:val="00D208BA"/>
    <w:rsid w:val="00D21668"/>
    <w:rsid w:val="00D216BC"/>
    <w:rsid w:val="00D322AC"/>
    <w:rsid w:val="00D34F56"/>
    <w:rsid w:val="00D379F8"/>
    <w:rsid w:val="00D42F8F"/>
    <w:rsid w:val="00D45ADF"/>
    <w:rsid w:val="00DA07F1"/>
    <w:rsid w:val="00DD06F4"/>
    <w:rsid w:val="00DD15C8"/>
    <w:rsid w:val="00DD26E7"/>
    <w:rsid w:val="00DD500F"/>
    <w:rsid w:val="00DF2E78"/>
    <w:rsid w:val="00DF53E4"/>
    <w:rsid w:val="00E05E8A"/>
    <w:rsid w:val="00E2136E"/>
    <w:rsid w:val="00E247EE"/>
    <w:rsid w:val="00E25AF8"/>
    <w:rsid w:val="00E31A6A"/>
    <w:rsid w:val="00E4063C"/>
    <w:rsid w:val="00E46BDF"/>
    <w:rsid w:val="00E547DB"/>
    <w:rsid w:val="00E555BF"/>
    <w:rsid w:val="00E61949"/>
    <w:rsid w:val="00E70A45"/>
    <w:rsid w:val="00E70DCE"/>
    <w:rsid w:val="00E72CB6"/>
    <w:rsid w:val="00E94D9C"/>
    <w:rsid w:val="00EA446A"/>
    <w:rsid w:val="00EA7DC1"/>
    <w:rsid w:val="00EB5BA2"/>
    <w:rsid w:val="00EB5C28"/>
    <w:rsid w:val="00EE3FCD"/>
    <w:rsid w:val="00EF0D19"/>
    <w:rsid w:val="00EF1577"/>
    <w:rsid w:val="00EF4A89"/>
    <w:rsid w:val="00EF59E8"/>
    <w:rsid w:val="00EF6BD4"/>
    <w:rsid w:val="00F02296"/>
    <w:rsid w:val="00F111F5"/>
    <w:rsid w:val="00F15F90"/>
    <w:rsid w:val="00F16828"/>
    <w:rsid w:val="00F171CD"/>
    <w:rsid w:val="00F21465"/>
    <w:rsid w:val="00F22EAE"/>
    <w:rsid w:val="00F6065C"/>
    <w:rsid w:val="00F61EB1"/>
    <w:rsid w:val="00F62C8B"/>
    <w:rsid w:val="00F62C99"/>
    <w:rsid w:val="00F802D4"/>
    <w:rsid w:val="00F91982"/>
    <w:rsid w:val="00FA311A"/>
    <w:rsid w:val="00FC1AAD"/>
    <w:rsid w:val="00FE0FE8"/>
    <w:rsid w:val="00FE474A"/>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79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3F7251"/>
    <w:rPr>
      <w:color w:val="605E5C"/>
      <w:shd w:val="clear" w:color="auto" w:fill="E1DFDD"/>
    </w:rPr>
  </w:style>
  <w:style w:type="character" w:styleId="PlaceholderText">
    <w:name w:val="Placeholder Text"/>
    <w:basedOn w:val="DefaultParagraphFont"/>
    <w:uiPriority w:val="99"/>
    <w:semiHidden/>
    <w:rsid w:val="00471122"/>
    <w:rPr>
      <w:color w:val="808080"/>
    </w:rPr>
  </w:style>
  <w:style w:type="paragraph" w:styleId="CommentSubject">
    <w:name w:val="annotation subject"/>
    <w:basedOn w:val="CommentText"/>
    <w:next w:val="CommentText"/>
    <w:link w:val="CommentSubjectChar"/>
    <w:uiPriority w:val="99"/>
    <w:semiHidden/>
    <w:unhideWhenUsed/>
    <w:rsid w:val="002A3A75"/>
    <w:rPr>
      <w:b/>
      <w:bCs/>
    </w:rPr>
  </w:style>
  <w:style w:type="character" w:customStyle="1" w:styleId="CommentSubjectChar">
    <w:name w:val="Comment Subject Char"/>
    <w:basedOn w:val="CommentTextChar"/>
    <w:link w:val="CommentSubject"/>
    <w:uiPriority w:val="99"/>
    <w:semiHidden/>
    <w:rsid w:val="002A3A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8/08/relationships/commentsExtensible" Target="commentsExtensible.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05A4F-E982-45BA-8EA5-228854E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Pages>
  <Words>3214</Words>
  <Characters>18320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4</cp:revision>
  <cp:lastPrinted>2023-03-25T16:23:00Z</cp:lastPrinted>
  <dcterms:created xsi:type="dcterms:W3CDTF">2023-04-06T10:12:00Z</dcterms:created>
  <dcterms:modified xsi:type="dcterms:W3CDTF">2023-04-09T16:46:00Z</dcterms:modified>
</cp:coreProperties>
</file>